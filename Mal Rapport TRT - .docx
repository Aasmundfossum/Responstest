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65278945"/>
        <w:docPartObj>
          <w:docPartGallery w:val="Cover Pages"/>
          <w:docPartUnique/>
        </w:docPartObj>
      </w:sdtPr>
      <w:sdtEndPr>
        <w:rPr>
          <w:rFonts w:eastAsiaTheme="minorHAnsi"/>
          <w:b/>
          <w:bCs/>
          <w:kern w:val="18"/>
          <w:sz w:val="22"/>
          <w:szCs w:val="22"/>
        </w:rPr>
      </w:sdtEndPr>
      <w:sdtContent>
        <w:p w14:paraId="2C54AAE8" w14:textId="64842F13" w:rsidR="003E20D5" w:rsidRDefault="003E20D5" w:rsidP="003E20D5">
          <w:pPr>
            <w:pStyle w:val="Subtitle"/>
            <w:spacing w:after="180" w:line="240" w:lineRule="auto"/>
            <w:ind w:left="705"/>
            <w:rPr>
              <w:sz w:val="68"/>
              <w:szCs w:val="68"/>
            </w:rPr>
          </w:pPr>
          <w:r>
            <w:rPr>
              <w:noProof/>
            </w:rPr>
            <w:drawing>
              <wp:anchor distT="0" distB="0" distL="114300" distR="114300" simplePos="0" relativeHeight="251665407" behindDoc="1" locked="0" layoutInCell="1" allowOverlap="1" wp14:anchorId="69458CE1" wp14:editId="26919677">
                <wp:simplePos x="0" y="0"/>
                <wp:positionH relativeFrom="page">
                  <wp:align>right</wp:align>
                </wp:positionH>
                <wp:positionV relativeFrom="paragraph">
                  <wp:posOffset>-1302385</wp:posOffset>
                </wp:positionV>
                <wp:extent cx="7559675" cy="10695305"/>
                <wp:effectExtent l="0" t="0" r="3175" b="0"/>
                <wp:wrapNone/>
                <wp:docPr id="9" name="Bilde 9"/>
                <wp:cNvGraphicFramePr/>
                <a:graphic xmlns:a="http://schemas.openxmlformats.org/drawingml/2006/main">
                  <a:graphicData uri="http://schemas.openxmlformats.org/drawingml/2006/picture">
                    <pic:pic xmlns:pic="http://schemas.openxmlformats.org/drawingml/2006/picture">
                      <pic:nvPicPr>
                        <pic:cNvPr id="9" name="Bild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59675" cy="10695305"/>
                        </a:xfrm>
                        <a:prstGeom prst="rect">
                          <a:avLst/>
                        </a:prstGeom>
                      </pic:spPr>
                    </pic:pic>
                  </a:graphicData>
                </a:graphic>
              </wp:anchor>
            </w:drawing>
          </w:r>
          <w:r w:rsidRPr="009F1A27">
            <w:rPr>
              <w:sz w:val="68"/>
              <w:szCs w:val="68"/>
            </w:rPr>
            <w:t xml:space="preserve">Termisk responstest – </w:t>
          </w:r>
          <w:r w:rsidRPr="009F1A27">
            <w:rPr>
              <w:sz w:val="68"/>
              <w:szCs w:val="68"/>
              <w:highlight w:val="yellow"/>
            </w:rPr>
            <w:t>[python_sted]</w:t>
          </w:r>
        </w:p>
        <w:p w14:paraId="28176812" w14:textId="472D400D" w:rsidR="003E20D5" w:rsidRPr="003E20D5" w:rsidRDefault="003E20D5" w:rsidP="003E20D5">
          <w:pPr>
            <w:pStyle w:val="Subtitle"/>
            <w:spacing w:after="180" w:line="240" w:lineRule="auto"/>
            <w:ind w:left="705"/>
            <w:rPr>
              <w:sz w:val="68"/>
              <w:szCs w:val="68"/>
            </w:rPr>
          </w:pPr>
          <w:r>
            <w:rPr>
              <w:sz w:val="68"/>
              <w:szCs w:val="68"/>
            </w:rPr>
            <w:br/>
          </w:r>
          <w:r w:rsidRPr="009F1A27">
            <w:rPr>
              <w:highlight w:val="yellow"/>
            </w:rPr>
            <w:t>[python_bronnborer]</w:t>
          </w:r>
        </w:p>
        <w:p w14:paraId="46038000" w14:textId="1D78A8BE" w:rsidR="00DD49C8" w:rsidRPr="00251DF4" w:rsidRDefault="00DD49C8" w:rsidP="00E31C0C">
          <w:r w:rsidRPr="00251DF4">
            <w:rPr>
              <w:noProof/>
            </w:rPr>
            <mc:AlternateContent>
              <mc:Choice Requires="wps">
                <w:drawing>
                  <wp:anchor distT="0" distB="0" distL="114300" distR="114300" simplePos="0" relativeHeight="251672576" behindDoc="0" locked="0" layoutInCell="1" allowOverlap="1" wp14:anchorId="1C64B34E" wp14:editId="1D3205A7">
                    <wp:simplePos x="0" y="0"/>
                    <wp:positionH relativeFrom="column">
                      <wp:posOffset>3282418</wp:posOffset>
                    </wp:positionH>
                    <wp:positionV relativeFrom="page">
                      <wp:posOffset>9846310</wp:posOffset>
                    </wp:positionV>
                    <wp:extent cx="2778760" cy="274955"/>
                    <wp:effectExtent l="0" t="0" r="0" b="0"/>
                    <wp:wrapNone/>
                    <wp:docPr id="3" name="Asplanviak.no"/>
                    <wp:cNvGraphicFramePr/>
                    <a:graphic xmlns:a="http://schemas.openxmlformats.org/drawingml/2006/main">
                      <a:graphicData uri="http://schemas.microsoft.com/office/word/2010/wordprocessingShape">
                        <wps:wsp>
                          <wps:cNvSpPr txBox="1"/>
                          <wps:spPr>
                            <a:xfrm>
                              <a:off x="0" y="0"/>
                              <a:ext cx="2778760" cy="274955"/>
                            </a:xfrm>
                            <a:prstGeom prst="rect">
                              <a:avLst/>
                            </a:prstGeom>
                            <a:noFill/>
                            <a:ln w="6350">
                              <a:noFill/>
                            </a:ln>
                          </wps:spPr>
                          <wps:txbx>
                            <w:txbxContent>
                              <w:p w14:paraId="58433B1A" w14:textId="77777777" w:rsidR="00DD49C8" w:rsidRPr="00CB1145" w:rsidRDefault="00DD49C8" w:rsidP="00CB1145">
                                <w:pPr>
                                  <w:pStyle w:val="Small"/>
                                  <w:jc w:val="right"/>
                                </w:pPr>
                                <w:r>
                                  <w:t>asplanviak.no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C64B34E" id="_x0000_t202" coordsize="21600,21600" o:spt="202" path="m,l,21600r21600,l21600,xe">
                    <v:stroke joinstyle="miter"/>
                    <v:path gradientshapeok="t" o:connecttype="rect"/>
                  </v:shapetype>
                  <v:shape id="Asplanviak.no" o:spid="_x0000_s1026" type="#_x0000_t202" style="position:absolute;margin-left:258.45pt;margin-top:775.3pt;width:218.8pt;height:21.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" filled="f" stroked="f" strokeweight=".5pt">
                    <v:textbox style="mso-fit-shape-to-text:t">
                      <w:txbxContent>
                        <w:p w14:paraId="58433B1A" w14:textId="77777777" w:rsidR="00DD49C8" w:rsidRPr="00CB1145" w:rsidRDefault="00DD49C8" w:rsidP="00CB1145">
                          <w:pPr>
                            <w:pStyle w:val="Small"/>
                            <w:jc w:val="right"/>
                          </w:pPr>
                          <w:r>
                            <w:t>asplanviak.no</w:t>
                          </w:r>
                        </w:p>
                      </w:txbxContent>
                    </v:textbox>
                    <w10:wrap anchory="page"/>
                  </v:shape>
                </w:pict>
              </mc:Fallback>
            </mc:AlternateContent>
          </w:r>
          <w:r w:rsidRPr="00251DF4">
            <w:rPr>
              <w:noProof/>
            </w:rPr>
            <w:drawing>
              <wp:anchor distT="0" distB="0" distL="114300" distR="114300" simplePos="0" relativeHeight="251670528" behindDoc="0" locked="0" layoutInCell="1" allowOverlap="1" wp14:anchorId="44F0FCB4" wp14:editId="6C1B6AFE">
                <wp:simplePos x="0" y="0"/>
                <wp:positionH relativeFrom="page">
                  <wp:posOffset>6530975</wp:posOffset>
                </wp:positionH>
                <wp:positionV relativeFrom="page">
                  <wp:posOffset>392430</wp:posOffset>
                </wp:positionV>
                <wp:extent cx="644400" cy="457562"/>
                <wp:effectExtent l="0" t="0" r="0" b="0"/>
                <wp:wrapNone/>
                <wp:docPr id="14" nam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pic:cNvPicPr/>
                      </pic:nvPicPr>
                      <pic:blipFill>
                        <a:blip r:embed="rId14">
                          <a:extLst>
                            <a:ext uri="{96DAC541-7B7A-43D3-8B79-37D633B846F1}">
                              <asvg:svgBlip xmlns:asvg="http://schemas.microsoft.com/office/drawing/2016/SVG/main" r:embed="rId15"/>
                            </a:ext>
                          </a:extLst>
                        </a:blip>
                        <a:stretch>
                          <a:fillRect/>
                        </a:stretch>
                      </pic:blipFill>
                      <pic:spPr>
                        <a:xfrm>
                          <a:off x="0" y="0"/>
                          <a:ext cx="644400" cy="457562"/>
                        </a:xfrm>
                        <a:prstGeom prst="rect">
                          <a:avLst/>
                        </a:prstGeom>
                      </pic:spPr>
                    </pic:pic>
                  </a:graphicData>
                </a:graphic>
                <wp14:sizeRelH relativeFrom="margin">
                  <wp14:pctWidth>0</wp14:pctWidth>
                </wp14:sizeRelH>
                <wp14:sizeRelV relativeFrom="margin">
                  <wp14:pctHeight>0</wp14:pctHeight>
                </wp14:sizeRelV>
              </wp:anchor>
            </w:drawing>
          </w:r>
          <w:r w:rsidRPr="00251DF4">
            <w:rPr>
              <w:noProof/>
            </w:rPr>
            <w:drawing>
              <wp:anchor distT="0" distB="0" distL="114300" distR="114300" simplePos="0" relativeHeight="251669504" behindDoc="0" locked="0" layoutInCell="1" allowOverlap="1" wp14:anchorId="72E477CC" wp14:editId="41D4D21B">
                <wp:simplePos x="0" y="0"/>
                <wp:positionH relativeFrom="page">
                  <wp:posOffset>392430</wp:posOffset>
                </wp:positionH>
                <wp:positionV relativeFrom="page">
                  <wp:posOffset>392430</wp:posOffset>
                </wp:positionV>
                <wp:extent cx="572400" cy="457412"/>
                <wp:effectExtent l="0" t="0" r="0" b="0"/>
                <wp:wrapNone/>
                <wp:docPr id="13" name="Navnetr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netrekk"/>
                        <pic:cNvPicPr/>
                      </pic:nvPicPr>
                      <pic:blipFill>
                        <a:blip r:embed="rId16">
                          <a:extLst>
                            <a:ext uri="{96DAC541-7B7A-43D3-8B79-37D633B846F1}">
                              <asvg:svgBlip xmlns:asvg="http://schemas.microsoft.com/office/drawing/2016/SVG/main" r:embed="rId17"/>
                            </a:ext>
                          </a:extLst>
                        </a:blip>
                        <a:stretch>
                          <a:fillRect/>
                        </a:stretch>
                      </pic:blipFill>
                      <pic:spPr>
                        <a:xfrm>
                          <a:off x="0" y="0"/>
                          <a:ext cx="572400" cy="457412"/>
                        </a:xfrm>
                        <a:prstGeom prst="rect">
                          <a:avLst/>
                        </a:prstGeom>
                      </pic:spPr>
                    </pic:pic>
                  </a:graphicData>
                </a:graphic>
                <wp14:sizeRelH relativeFrom="margin">
                  <wp14:pctWidth>0</wp14:pctWidth>
                </wp14:sizeRelH>
                <wp14:sizeRelV relativeFrom="margin">
                  <wp14:pctHeight>0</wp14:pctHeight>
                </wp14:sizeRelV>
              </wp:anchor>
            </w:drawing>
          </w:r>
          <w:r w:rsidRPr="00251DF4">
            <w:rPr>
              <w:noProof/>
            </w:rPr>
            <mc:AlternateContent>
              <mc:Choice Requires="wps">
                <w:drawing>
                  <wp:anchor distT="0" distB="0" distL="114300" distR="114300" simplePos="0" relativeHeight="251671552" behindDoc="0" locked="0" layoutInCell="1" allowOverlap="1" wp14:anchorId="1C8D3F89" wp14:editId="71CB298F">
                    <wp:simplePos x="0" y="0"/>
                    <wp:positionH relativeFrom="page">
                      <wp:posOffset>428625</wp:posOffset>
                    </wp:positionH>
                    <wp:positionV relativeFrom="page">
                      <wp:posOffset>9844644</wp:posOffset>
                    </wp:positionV>
                    <wp:extent cx="2703600" cy="453600"/>
                    <wp:effectExtent l="0" t="0" r="0" b="4445"/>
                    <wp:wrapNone/>
                    <wp:docPr id="2" name="Dato og versjon"/>
                    <wp:cNvGraphicFramePr/>
                    <a:graphic xmlns:a="http://schemas.openxmlformats.org/drawingml/2006/main">
                      <a:graphicData uri="http://schemas.microsoft.com/office/word/2010/wordprocessingShape">
                        <wps:wsp>
                          <wps:cNvSpPr txBox="1"/>
                          <wps:spPr>
                            <a:xfrm>
                              <a:off x="0" y="0"/>
                              <a:ext cx="2703600" cy="453600"/>
                            </a:xfrm>
                            <a:prstGeom prst="rect">
                              <a:avLst/>
                            </a:prstGeom>
                            <a:noFill/>
                            <a:ln w="6350">
                              <a:noFill/>
                            </a:ln>
                          </wps:spPr>
                          <wps:txbx>
                            <w:txbxContent>
                              <w:p w14:paraId="614F9325" w14:textId="3628A9E8" w:rsidR="00DD49C8" w:rsidRDefault="00DD49C8" w:rsidP="00F83B4E">
                                <w:pPr>
                                  <w:pStyle w:val="Small"/>
                                </w:pPr>
                                <w:r>
                                  <w:t xml:space="preserve">Dato: </w:t>
                                </w:r>
                                <w:sdt>
                                  <w:sdtPr>
                                    <w:rPr>
                                      <w:color w:val="auto"/>
                                    </w:rPr>
                                    <w:id w:val="1082655166"/>
                                    <w:date w:fullDate="2022-08-25T00:00:00Z">
                                      <w:dateFormat w:val="dd.MM.yyyy"/>
                                      <w:lid w:val="nb-NO"/>
                                      <w:storeMappedDataAs w:val="dateTime"/>
                                      <w:calendar w:val="gregorian"/>
                                    </w:date>
                                  </w:sdtPr>
                                  <w:sdtContent>
                                    <w:r w:rsidR="00E6749D">
                                      <w:rPr>
                                        <w:color w:val="auto"/>
                                      </w:rPr>
                                      <w:t>25.08.2022</w:t>
                                    </w:r>
                                  </w:sdtContent>
                                </w:sdt>
                              </w:p>
                              <w:p w14:paraId="44CCEAED" w14:textId="211C56E5" w:rsidR="00DD49C8" w:rsidRPr="00F83B4E" w:rsidRDefault="00DD49C8" w:rsidP="00F83B4E">
                                <w:pPr>
                                  <w:pStyle w:val="Small"/>
                                </w:pPr>
                                <w:r>
                                  <w:t xml:space="preserve">Versjon: </w:t>
                                </w:r>
                                <w:sdt>
                                  <w:sdtPr>
                                    <w:rPr>
                                      <w:b/>
                                    </w:rPr>
                                    <w:alias w:val="Oppdater til riktig versjon - samme som tabell på side 2"/>
                                    <w:tag w:val="Oppdater til riktig versjon - samme som tabell på side 2"/>
                                    <w:id w:val="-611512044"/>
                                    <w15:color w:val="FF9900"/>
                                  </w:sdtPr>
                                  <w:sdtContent>
                                    <w:r w:rsidR="00F03374">
                                      <w:rPr>
                                        <w:b/>
                                      </w:rPr>
                                      <w:t>01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8D3F89" id="Dato og versjon" o:spid="_x0000_s1027" type="#_x0000_t202" style="position:absolute;margin-left:33.75pt;margin-top:775.15pt;width:212.9pt;height:35.7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" filled="f" stroked="f" strokeweight=".5pt">
                    <v:textbox style="mso-fit-shape-to-text:t">
                      <w:txbxContent>
                        <w:p w14:paraId="614F9325" w14:textId="3628A9E8" w:rsidR="00DD49C8" w:rsidRDefault="00DD49C8" w:rsidP="00F83B4E">
                          <w:pPr>
                            <w:pStyle w:val="Small"/>
                          </w:pPr>
                          <w:r>
                            <w:t xml:space="preserve">Dato: </w:t>
                          </w:r>
                          <w:sdt>
                            <w:sdtPr>
                              <w:rPr>
                                <w:color w:val="auto"/>
                              </w:rPr>
                              <w:id w:val="1082655166"/>
                              <w:date w:fullDate="2022-08-25T00:00:00Z">
                                <w:dateFormat w:val="dd.MM.yyyy"/>
                                <w:lid w:val="nb-NO"/>
                                <w:storeMappedDataAs w:val="dateTime"/>
                                <w:calendar w:val="gregorian"/>
                              </w:date>
                            </w:sdtPr>
                            <w:sdtContent>
                              <w:r w:rsidR="00E6749D">
                                <w:rPr>
                                  <w:color w:val="auto"/>
                                </w:rPr>
                                <w:t>25.08.2022</w:t>
                              </w:r>
                            </w:sdtContent>
                          </w:sdt>
                        </w:p>
                        <w:p w14:paraId="44CCEAED" w14:textId="211C56E5" w:rsidR="00DD49C8" w:rsidRPr="00F83B4E" w:rsidRDefault="00DD49C8" w:rsidP="00F83B4E">
                          <w:pPr>
                            <w:pStyle w:val="Small"/>
                          </w:pPr>
                          <w:r>
                            <w:t xml:space="preserve">Versjon: </w:t>
                          </w:r>
                          <w:sdt>
                            <w:sdtPr>
                              <w:rPr>
                                <w:b/>
                              </w:rPr>
                              <w:alias w:val="Oppdater til riktig versjon - samme som tabell på side 2"/>
                              <w:tag w:val="Oppdater til riktig versjon - samme som tabell på side 2"/>
                              <w:id w:val="-611512044"/>
                              <w15:color w:val="FF9900"/>
                            </w:sdtPr>
                            <w:sdtContent>
                              <w:r w:rsidR="00F03374">
                                <w:rPr>
                                  <w:b/>
                                </w:rPr>
                                <w:t>01</w:t>
                              </w:r>
                            </w:sdtContent>
                          </w:sdt>
                        </w:p>
                      </w:txbxContent>
                    </v:textbox>
                    <w10:wrap anchorx="page" anchory="page"/>
                  </v:shape>
                </w:pict>
              </mc:Fallback>
            </mc:AlternateContent>
          </w:r>
        </w:p>
        <w:p w14:paraId="0F525DD0" w14:textId="77777777" w:rsidR="00DD49C8" w:rsidRPr="00251DF4" w:rsidRDefault="00DD49C8">
          <w:pPr>
            <w:spacing w:line="259" w:lineRule="auto"/>
            <w:rPr>
              <w:b/>
              <w:bCs/>
            </w:rPr>
          </w:pPr>
          <w:r w:rsidRPr="00251DF4">
            <w:rPr>
              <w:b/>
              <w:bCs/>
            </w:rPr>
            <w:br w:type="page"/>
          </w:r>
        </w:p>
      </w:sdtContent>
    </w:sdt>
    <w:p w14:paraId="65E5B7EC" w14:textId="77777777" w:rsidR="001A1009" w:rsidRPr="00251DF4" w:rsidRDefault="001A1009" w:rsidP="001A1009">
      <w:pPr>
        <w:pStyle w:val="formaterie--overskrift2"/>
        <w:rPr>
          <w:rFonts w:asciiTheme="minorHAnsi" w:hAnsiTheme="minorHAnsi"/>
        </w:rPr>
      </w:pPr>
      <w:bookmarkStart w:id="0" w:name="_Toc120867660"/>
      <w:r w:rsidRPr="00251DF4">
        <w:rPr>
          <w:rFonts w:asciiTheme="minorHAnsi" w:hAnsiTheme="minorHAnsi"/>
        </w:rPr>
        <w:lastRenderedPageBreak/>
        <w:t>Dokumentinformasjon</w:t>
      </w:r>
      <w:bookmarkEnd w:id="0"/>
    </w:p>
    <w:p w14:paraId="60882B81" w14:textId="77777777" w:rsidR="009F1A27" w:rsidRDefault="009F1A27" w:rsidP="009F1A27">
      <w:pPr>
        <w:pStyle w:val="formaterie--dokumentinfo"/>
      </w:pPr>
      <w:r>
        <w:t>Oppdragsgiver:</w:t>
      </w:r>
      <w:r>
        <w:tab/>
      </w:r>
      <w:r w:rsidRPr="009F1A27">
        <w:rPr>
          <w:highlight w:val="yellow"/>
        </w:rPr>
        <w:t>[python_bronnborer]</w:t>
      </w:r>
    </w:p>
    <w:p w14:paraId="62F9EFDE" w14:textId="77777777" w:rsidR="009F1A27" w:rsidRDefault="009F1A27" w:rsidP="009F1A27">
      <w:pPr>
        <w:pStyle w:val="formaterie--dokumentinfo"/>
      </w:pPr>
      <w:r>
        <w:t>Tittel på rapport:</w:t>
      </w:r>
      <w:r>
        <w:tab/>
        <w:t xml:space="preserve">Termisk responstest – </w:t>
      </w:r>
      <w:r w:rsidRPr="009F1A27">
        <w:rPr>
          <w:highlight w:val="yellow"/>
        </w:rPr>
        <w:t>[python_sted]</w:t>
      </w:r>
    </w:p>
    <w:p w14:paraId="29740917" w14:textId="77777777" w:rsidR="009F1A27" w:rsidRDefault="009F1A27" w:rsidP="009F1A27">
      <w:pPr>
        <w:pStyle w:val="formaterie--dokumentinfo"/>
      </w:pPr>
      <w:r>
        <w:t>Oppdragsnavn:</w:t>
      </w:r>
      <w:r>
        <w:tab/>
        <w:t xml:space="preserve">Termisk responstest – </w:t>
      </w:r>
      <w:r w:rsidRPr="009F1A27">
        <w:rPr>
          <w:highlight w:val="yellow"/>
        </w:rPr>
        <w:t>[python_sted]</w:t>
      </w:r>
    </w:p>
    <w:p w14:paraId="638D9158" w14:textId="77777777" w:rsidR="009F1A27" w:rsidRDefault="009F1A27" w:rsidP="009F1A27">
      <w:pPr>
        <w:pStyle w:val="formaterie--dokumentinfo"/>
      </w:pPr>
      <w:r>
        <w:t>Oppdragsnummer:</w:t>
      </w:r>
      <w:r>
        <w:tab/>
        <w:t>---</w:t>
      </w:r>
    </w:p>
    <w:p w14:paraId="490DBC94" w14:textId="77777777" w:rsidR="009F1A27" w:rsidRDefault="009F1A27" w:rsidP="009F1A27">
      <w:pPr>
        <w:pStyle w:val="formaterie--dokumentinfo"/>
      </w:pPr>
      <w:r>
        <w:t>Utarbeidet av:</w:t>
      </w:r>
      <w:r>
        <w:tab/>
        <w:t>«Utarbeidet»</w:t>
      </w:r>
    </w:p>
    <w:p w14:paraId="2F084AEA" w14:textId="77777777" w:rsidR="009F1A27" w:rsidRDefault="009F1A27" w:rsidP="009F1A27">
      <w:pPr>
        <w:pStyle w:val="formaterie--dokumentinfo"/>
      </w:pPr>
      <w:r>
        <w:t>Oppdragsleder:</w:t>
      </w:r>
      <w:r>
        <w:tab/>
        <w:t>«Oppdragsleder»</w:t>
      </w:r>
    </w:p>
    <w:p w14:paraId="4AE3A9D0" w14:textId="6C2EC1FB" w:rsidR="001A1009" w:rsidRPr="00251DF4" w:rsidRDefault="009F1A27" w:rsidP="009F1A27">
      <w:pPr>
        <w:pStyle w:val="formaterie--dokumentinfo"/>
      </w:pPr>
      <w:r>
        <w:t>Tilgjengelighet:</w:t>
      </w:r>
      <w:r>
        <w:tab/>
        <w:t>Åpen</w:t>
      </w:r>
    </w:p>
    <w:tbl>
      <w:tblPr>
        <w:tblStyle w:val="Formaterie--tabell"/>
        <w:tblpPr w:leftFromText="142" w:rightFromText="142" w:tblpX="455" w:tblpYSpec="bottom"/>
        <w:tblW w:w="0" w:type="auto"/>
        <w:tblBorders>
          <w:insideH w:val="single" w:sz="4" w:space="0" w:color="BBC5C2"/>
          <w:insideV w:val="none" w:sz="0" w:space="0" w:color="auto"/>
        </w:tblBorders>
        <w:tblLayout w:type="fixed"/>
        <w:tblCellMar>
          <w:top w:w="57" w:type="dxa"/>
          <w:right w:w="108" w:type="dxa"/>
        </w:tblCellMar>
        <w:tblLook w:val="0600" w:firstRow="0" w:lastRow="0" w:firstColumn="0" w:lastColumn="0" w:noHBand="1" w:noVBand="1"/>
      </w:tblPr>
      <w:tblGrid>
        <w:gridCol w:w="700"/>
        <w:gridCol w:w="1470"/>
        <w:gridCol w:w="3444"/>
        <w:gridCol w:w="1361"/>
        <w:gridCol w:w="699"/>
      </w:tblGrid>
      <w:tr w:rsidR="001A0813" w:rsidRPr="00251DF4" w14:paraId="5AA0761A" w14:textId="77777777" w:rsidTr="00810957">
        <w:trPr>
          <w:trHeight w:val="235"/>
        </w:trPr>
        <w:tc>
          <w:tcPr>
            <w:tcW w:w="700" w:type="dxa"/>
            <w:tcMar>
              <w:top w:w="96" w:type="dxa"/>
              <w:right w:w="142" w:type="dxa"/>
            </w:tcMar>
          </w:tcPr>
          <w:p w14:paraId="1AF6800F" w14:textId="77777777" w:rsidR="00120693" w:rsidRPr="00251DF4" w:rsidRDefault="00120693" w:rsidP="00C07390">
            <w:pPr>
              <w:pStyle w:val="NoSpacing"/>
            </w:pPr>
          </w:p>
        </w:tc>
        <w:tc>
          <w:tcPr>
            <w:tcW w:w="1470" w:type="dxa"/>
            <w:tcMar>
              <w:top w:w="96" w:type="dxa"/>
              <w:right w:w="142" w:type="dxa"/>
            </w:tcMar>
          </w:tcPr>
          <w:p w14:paraId="7D9B7DB6" w14:textId="77777777" w:rsidR="00120693" w:rsidRPr="00251DF4" w:rsidRDefault="00120693" w:rsidP="00C07390">
            <w:pPr>
              <w:pStyle w:val="NoSpacing"/>
            </w:pPr>
          </w:p>
        </w:tc>
        <w:tc>
          <w:tcPr>
            <w:tcW w:w="3444" w:type="dxa"/>
            <w:tcMar>
              <w:top w:w="96" w:type="dxa"/>
              <w:right w:w="142" w:type="dxa"/>
            </w:tcMar>
          </w:tcPr>
          <w:p w14:paraId="5132AD25" w14:textId="77777777" w:rsidR="00120693" w:rsidRPr="00251DF4" w:rsidRDefault="00120693" w:rsidP="00C07390">
            <w:pPr>
              <w:pStyle w:val="NoSpacing"/>
            </w:pPr>
          </w:p>
        </w:tc>
        <w:tc>
          <w:tcPr>
            <w:tcW w:w="1361" w:type="dxa"/>
            <w:tcMar>
              <w:top w:w="96" w:type="dxa"/>
              <w:right w:w="142" w:type="dxa"/>
            </w:tcMar>
          </w:tcPr>
          <w:p w14:paraId="2029525D" w14:textId="77777777" w:rsidR="00120693" w:rsidRPr="00251DF4" w:rsidRDefault="00120693" w:rsidP="00C07390">
            <w:pPr>
              <w:pStyle w:val="NoSpacing"/>
            </w:pPr>
          </w:p>
        </w:tc>
        <w:tc>
          <w:tcPr>
            <w:tcW w:w="699" w:type="dxa"/>
            <w:tcMar>
              <w:top w:w="96" w:type="dxa"/>
              <w:right w:w="0" w:type="dxa"/>
            </w:tcMar>
          </w:tcPr>
          <w:p w14:paraId="6C497F2B" w14:textId="77777777" w:rsidR="00120693" w:rsidRPr="00251DF4" w:rsidRDefault="00120693" w:rsidP="00C07390">
            <w:pPr>
              <w:pStyle w:val="NoSpacing"/>
            </w:pPr>
          </w:p>
        </w:tc>
      </w:tr>
      <w:tr w:rsidR="001A0813" w:rsidRPr="00251DF4" w14:paraId="3B4878BB" w14:textId="77777777" w:rsidTr="00810957">
        <w:trPr>
          <w:trHeight w:val="235"/>
        </w:trPr>
        <w:tc>
          <w:tcPr>
            <w:tcW w:w="700" w:type="dxa"/>
            <w:tcMar>
              <w:top w:w="96" w:type="dxa"/>
              <w:right w:w="142" w:type="dxa"/>
            </w:tcMar>
          </w:tcPr>
          <w:p w14:paraId="357CF500" w14:textId="77777777" w:rsidR="00120693" w:rsidRPr="00251DF4" w:rsidRDefault="00120693" w:rsidP="00C07390">
            <w:pPr>
              <w:pStyle w:val="NoSpacing"/>
            </w:pPr>
            <w:r w:rsidRPr="00251DF4">
              <w:t>01</w:t>
            </w:r>
          </w:p>
        </w:tc>
        <w:sdt>
          <w:sdtPr>
            <w:rPr>
              <w:color w:val="auto"/>
            </w:rPr>
            <w:id w:val="-370233544"/>
            <w:placeholder>
              <w:docPart w:val="D4077384D4AC4316974305CB53A9DE59"/>
            </w:placeholder>
            <w:date w:fullDate="2022-08-25T00:00:00Z">
              <w:dateFormat w:val="d. MMM. yyyy"/>
              <w:lid w:val="nb-NO"/>
              <w:storeMappedDataAs w:val="dateTime"/>
              <w:calendar w:val="gregorian"/>
            </w:date>
          </w:sdtPr>
          <w:sdtContent>
            <w:tc>
              <w:tcPr>
                <w:tcW w:w="1470" w:type="dxa"/>
                <w:tcMar>
                  <w:top w:w="96" w:type="dxa"/>
                  <w:right w:w="142" w:type="dxa"/>
                </w:tcMar>
              </w:tcPr>
              <w:p w14:paraId="15CFD167" w14:textId="61554F86" w:rsidR="00120693" w:rsidRPr="00251DF4" w:rsidRDefault="00E6749D" w:rsidP="00C07390">
                <w:pPr>
                  <w:pStyle w:val="NoSpacing"/>
                </w:pPr>
                <w:r>
                  <w:rPr>
                    <w:color w:val="auto"/>
                  </w:rPr>
                  <w:t>25. aug. 2022</w:t>
                </w:r>
              </w:p>
            </w:tc>
          </w:sdtContent>
        </w:sdt>
        <w:tc>
          <w:tcPr>
            <w:tcW w:w="3444" w:type="dxa"/>
            <w:tcMar>
              <w:top w:w="96" w:type="dxa"/>
              <w:right w:w="142" w:type="dxa"/>
            </w:tcMar>
          </w:tcPr>
          <w:p w14:paraId="60A10C12" w14:textId="77777777" w:rsidR="00120693" w:rsidRPr="00251DF4" w:rsidRDefault="00000000" w:rsidP="00C07390">
            <w:pPr>
              <w:pStyle w:val="NoSpacing"/>
            </w:pPr>
            <w:sdt>
              <w:sdtPr>
                <w:id w:val="-1145898526"/>
                <w:placeholder>
                  <w:docPart w:val="6962431B336945D1956836F6AEF8B2DA"/>
                </w:placeholder>
                <w:temporary/>
                <w:showingPlcHdr/>
                <w:text/>
              </w:sdtPr>
              <w:sdtContent>
                <w:r w:rsidR="00F67C66" w:rsidRPr="00251DF4">
                  <w:t>Nytt dokument</w:t>
                </w:r>
              </w:sdtContent>
            </w:sdt>
            <w:r w:rsidR="00232AB0" w:rsidRPr="00251DF4">
              <w:t xml:space="preserve"> </w:t>
            </w:r>
          </w:p>
        </w:tc>
        <w:tc>
          <w:tcPr>
            <w:tcW w:w="1361" w:type="dxa"/>
            <w:tcMar>
              <w:top w:w="96" w:type="dxa"/>
              <w:right w:w="142" w:type="dxa"/>
            </w:tcMar>
          </w:tcPr>
          <w:p w14:paraId="1D58FC76" w14:textId="0065F96A" w:rsidR="00120693" w:rsidRPr="00251DF4" w:rsidRDefault="00000000" w:rsidP="00C07390">
            <w:pPr>
              <w:pStyle w:val="NoSpacing"/>
            </w:pPr>
            <w:sdt>
              <w:sdtPr>
                <w:rPr>
                  <w:color w:val="auto"/>
                </w:rPr>
                <w:alias w:val="Oppdrag:Nummer"/>
                <w:tag w:val="Oppdrag:Nummer"/>
                <w:id w:val="-1000503342"/>
                <w:placeholder>
                  <w:docPart w:val="6D74684A1B594267838E039D99AF67C4"/>
                </w:placeholder>
                <w15:color w:val="FF9900"/>
                <w:text/>
              </w:sdtPr>
              <w:sdtContent>
                <w:r w:rsidR="00E6749D">
                  <w:rPr>
                    <w:color w:val="auto"/>
                  </w:rPr>
                  <w:t>---</w:t>
                </w:r>
              </w:sdtContent>
            </w:sdt>
          </w:p>
        </w:tc>
        <w:tc>
          <w:tcPr>
            <w:tcW w:w="699" w:type="dxa"/>
            <w:tcMar>
              <w:top w:w="96" w:type="dxa"/>
              <w:right w:w="0" w:type="dxa"/>
            </w:tcMar>
          </w:tcPr>
          <w:p w14:paraId="79DA003F" w14:textId="3ED171F1" w:rsidR="00120693" w:rsidRPr="00251DF4" w:rsidRDefault="00000000" w:rsidP="00C07390">
            <w:pPr>
              <w:pStyle w:val="NoSpacing"/>
            </w:pPr>
            <w:sdt>
              <w:sdtPr>
                <w:rPr>
                  <w:color w:val="auto"/>
                </w:rPr>
                <w:alias w:val="Oppdrag:Leder"/>
                <w:tag w:val="Oppdrag:Leder"/>
                <w:id w:val="175852878"/>
                <w:placeholder>
                  <w:docPart w:val="E069C38CE4B14324AB332B71D3A68E76"/>
                </w:placeholder>
                <w15:color w:val="FF9900"/>
                <w:text/>
              </w:sdtPr>
              <w:sdtContent>
                <w:r w:rsidR="00E6749D">
                  <w:rPr>
                    <w:color w:val="auto"/>
                  </w:rPr>
                  <w:t>---</w:t>
                </w:r>
              </w:sdtContent>
            </w:sdt>
          </w:p>
        </w:tc>
      </w:tr>
      <w:tr w:rsidR="001A0813" w:rsidRPr="00251DF4" w14:paraId="39669627" w14:textId="77777777" w:rsidTr="00810957">
        <w:trPr>
          <w:trHeight w:val="288"/>
        </w:trPr>
        <w:tc>
          <w:tcPr>
            <w:tcW w:w="700" w:type="dxa"/>
            <w:tcMar>
              <w:right w:w="142" w:type="dxa"/>
            </w:tcMar>
          </w:tcPr>
          <w:p w14:paraId="664C83E9" w14:textId="77777777" w:rsidR="00120693" w:rsidRPr="00251DF4" w:rsidRDefault="00120693" w:rsidP="00C07390">
            <w:pPr>
              <w:pStyle w:val="NoSpacing"/>
              <w:rPr>
                <w:sz w:val="22"/>
              </w:rPr>
            </w:pPr>
            <w:r w:rsidRPr="00251DF4">
              <w:rPr>
                <w:sz w:val="22"/>
              </w:rPr>
              <w:t>Ver</w:t>
            </w:r>
          </w:p>
        </w:tc>
        <w:tc>
          <w:tcPr>
            <w:tcW w:w="1470" w:type="dxa"/>
            <w:tcMar>
              <w:right w:w="142" w:type="dxa"/>
            </w:tcMar>
          </w:tcPr>
          <w:p w14:paraId="206D63A7" w14:textId="77777777" w:rsidR="00120693" w:rsidRPr="00251DF4" w:rsidRDefault="00120693" w:rsidP="00C07390">
            <w:pPr>
              <w:pStyle w:val="NoSpacing"/>
              <w:rPr>
                <w:sz w:val="22"/>
              </w:rPr>
            </w:pPr>
            <w:r w:rsidRPr="00251DF4">
              <w:rPr>
                <w:sz w:val="22"/>
              </w:rPr>
              <w:t>Dato</w:t>
            </w:r>
          </w:p>
        </w:tc>
        <w:tc>
          <w:tcPr>
            <w:tcW w:w="3444" w:type="dxa"/>
            <w:tcMar>
              <w:right w:w="142" w:type="dxa"/>
            </w:tcMar>
          </w:tcPr>
          <w:p w14:paraId="1F94C7A0" w14:textId="77777777" w:rsidR="00120693" w:rsidRPr="00251DF4" w:rsidRDefault="00120693" w:rsidP="00C07390">
            <w:pPr>
              <w:pStyle w:val="NoSpacing"/>
              <w:rPr>
                <w:sz w:val="22"/>
              </w:rPr>
            </w:pPr>
            <w:r w:rsidRPr="00251DF4">
              <w:rPr>
                <w:sz w:val="22"/>
              </w:rPr>
              <w:t>Beskrivelse</w:t>
            </w:r>
          </w:p>
        </w:tc>
        <w:tc>
          <w:tcPr>
            <w:tcW w:w="1361" w:type="dxa"/>
            <w:tcMar>
              <w:right w:w="142" w:type="dxa"/>
            </w:tcMar>
          </w:tcPr>
          <w:p w14:paraId="29BB0351" w14:textId="77777777" w:rsidR="00120693" w:rsidRPr="00251DF4" w:rsidRDefault="00120693" w:rsidP="00C07390">
            <w:pPr>
              <w:pStyle w:val="NoSpacing"/>
              <w:rPr>
                <w:sz w:val="22"/>
              </w:rPr>
            </w:pPr>
            <w:r w:rsidRPr="00251DF4">
              <w:rPr>
                <w:sz w:val="22"/>
              </w:rPr>
              <w:t xml:space="preserve">Utarb. </w:t>
            </w:r>
            <w:r w:rsidR="00647193" w:rsidRPr="00251DF4">
              <w:rPr>
                <w:sz w:val="22"/>
              </w:rPr>
              <w:t>a</w:t>
            </w:r>
            <w:r w:rsidRPr="00251DF4">
              <w:rPr>
                <w:sz w:val="22"/>
              </w:rPr>
              <w:t>v</w:t>
            </w:r>
          </w:p>
        </w:tc>
        <w:tc>
          <w:tcPr>
            <w:tcW w:w="699" w:type="dxa"/>
            <w:tcMar>
              <w:right w:w="0" w:type="dxa"/>
            </w:tcMar>
          </w:tcPr>
          <w:p w14:paraId="067B0B21" w14:textId="77777777" w:rsidR="00120693" w:rsidRPr="00251DF4" w:rsidRDefault="00120693" w:rsidP="00C07390">
            <w:pPr>
              <w:pStyle w:val="NoSpacing"/>
              <w:rPr>
                <w:sz w:val="22"/>
              </w:rPr>
            </w:pPr>
            <w:r w:rsidRPr="00251DF4">
              <w:rPr>
                <w:sz w:val="22"/>
              </w:rPr>
              <w:t>KS</w:t>
            </w:r>
          </w:p>
        </w:tc>
      </w:tr>
    </w:tbl>
    <w:p w14:paraId="2F9B339B" w14:textId="77777777" w:rsidR="00E219EC" w:rsidRPr="00251DF4" w:rsidRDefault="00E219EC" w:rsidP="009E580C">
      <w:pPr>
        <w:pStyle w:val="formaterie--overskrift1"/>
        <w:rPr>
          <w:rFonts w:asciiTheme="minorHAnsi" w:hAnsiTheme="minorHAnsi"/>
        </w:rPr>
      </w:pPr>
      <w:bookmarkStart w:id="1" w:name="_Toc120867661"/>
      <w:r w:rsidRPr="00251DF4">
        <w:rPr>
          <w:rFonts w:asciiTheme="minorHAnsi" w:hAnsiTheme="minorHAnsi"/>
        </w:rPr>
        <w:t>Kort sammendrag</w:t>
      </w:r>
      <w:bookmarkEnd w:id="1"/>
    </w:p>
    <w:p w14:paraId="0DFE4DC4" w14:textId="4E8BD05F" w:rsidR="0001685A" w:rsidRPr="00251DF4" w:rsidRDefault="0001685A" w:rsidP="0001685A">
      <w:r w:rsidRPr="00251DF4">
        <w:t xml:space="preserve">Asplan Viak har på oppdrag for </w:t>
      </w:r>
      <w:r w:rsidR="00041CEA" w:rsidRPr="00041CEA">
        <w:rPr>
          <w:highlight w:val="yellow"/>
        </w:rPr>
        <w:t>[python_bronnborer]</w:t>
      </w:r>
      <w:r w:rsidR="00EA7739" w:rsidRPr="00251DF4">
        <w:t xml:space="preserve"> </w:t>
      </w:r>
      <w:r w:rsidRPr="00251DF4">
        <w:t xml:space="preserve">utført analyse av en termisk responstest i et </w:t>
      </w:r>
      <w:r w:rsidR="00073671" w:rsidRPr="00073671">
        <w:rPr>
          <w:highlight w:val="yellow"/>
        </w:rPr>
        <w:t>[python_dybde]</w:t>
      </w:r>
      <w:r w:rsidRPr="00251DF4">
        <w:t xml:space="preserve"> m dypt testborehull </w:t>
      </w:r>
      <w:r w:rsidR="00193F41" w:rsidRPr="00251DF4">
        <w:t xml:space="preserve">ved </w:t>
      </w:r>
      <w:r w:rsidR="00041CEA" w:rsidRPr="00041CEA">
        <w:rPr>
          <w:highlight w:val="yellow"/>
        </w:rPr>
        <w:t>[python_sted]</w:t>
      </w:r>
      <w:r w:rsidRPr="00251DF4">
        <w:t xml:space="preserve">. Resultatene fra den termiske responstesten er som følger:  </w:t>
      </w:r>
    </w:p>
    <w:p w14:paraId="6FFA08AE" w14:textId="3D939C40" w:rsidR="0001685A" w:rsidRPr="00251DF4" w:rsidRDefault="0001685A" w:rsidP="0001685A">
      <w:pPr>
        <w:pStyle w:val="ListParagraph"/>
        <w:numPr>
          <w:ilvl w:val="0"/>
          <w:numId w:val="16"/>
        </w:numPr>
      </w:pPr>
      <w:r w:rsidRPr="00251DF4">
        <w:t xml:space="preserve">Effektiv varmeledningsevne: </w:t>
      </w:r>
      <w:r w:rsidR="00073671" w:rsidRPr="00073671">
        <w:rPr>
          <w:highlight w:val="yellow"/>
        </w:rPr>
        <w:t>[python_ledn_evne]</w:t>
      </w:r>
      <w:r w:rsidR="00073671">
        <w:t xml:space="preserve"> </w:t>
      </w:r>
      <w:r w:rsidRPr="00251DF4">
        <w:t>W/m·K</w:t>
      </w:r>
    </w:p>
    <w:p w14:paraId="662BE90E" w14:textId="78FE74C7" w:rsidR="0001685A" w:rsidRPr="00251DF4" w:rsidRDefault="0001685A" w:rsidP="0001685A">
      <w:pPr>
        <w:pStyle w:val="ListParagraph"/>
        <w:numPr>
          <w:ilvl w:val="0"/>
          <w:numId w:val="16"/>
        </w:numPr>
      </w:pPr>
      <w:r w:rsidRPr="00251DF4">
        <w:t xml:space="preserve">Termisk borehullsmotstand: </w:t>
      </w:r>
      <w:r w:rsidR="00073671" w:rsidRPr="00073671">
        <w:rPr>
          <w:highlight w:val="yellow"/>
        </w:rPr>
        <w:t>[python</w:t>
      </w:r>
      <w:r w:rsidR="00073671">
        <w:rPr>
          <w:highlight w:val="yellow"/>
        </w:rPr>
        <w:t>_</w:t>
      </w:r>
      <w:r w:rsidR="00073671" w:rsidRPr="00073671">
        <w:rPr>
          <w:highlight w:val="yellow"/>
        </w:rPr>
        <w:t>motstand]</w:t>
      </w:r>
      <w:r w:rsidR="00073671">
        <w:t xml:space="preserve"> </w:t>
      </w:r>
      <w:r w:rsidRPr="00251DF4">
        <w:t>m·K/W</w:t>
      </w:r>
    </w:p>
    <w:p w14:paraId="3D98A304" w14:textId="23E1B240" w:rsidR="0001685A" w:rsidRPr="00251DF4" w:rsidRDefault="0001685A" w:rsidP="0001685A">
      <w:pPr>
        <w:pStyle w:val="ListParagraph"/>
        <w:numPr>
          <w:ilvl w:val="0"/>
          <w:numId w:val="16"/>
        </w:numPr>
      </w:pPr>
      <w:r w:rsidRPr="00251DF4">
        <w:t xml:space="preserve">Uforstyrret temperatur: </w:t>
      </w:r>
      <w:r w:rsidR="00073671" w:rsidRPr="00073671">
        <w:rPr>
          <w:highlight w:val="yellow"/>
        </w:rPr>
        <w:t>[python_uforst_temp]</w:t>
      </w:r>
      <w:r w:rsidR="00CF0579" w:rsidRPr="00251DF4">
        <w:t xml:space="preserve"> </w:t>
      </w:r>
      <w:r w:rsidRPr="00251DF4">
        <w:t>°C</w:t>
      </w:r>
    </w:p>
    <w:p w14:paraId="23B29DA2" w14:textId="6CC405F2" w:rsidR="0001685A" w:rsidRPr="00251DF4" w:rsidRDefault="0001685A" w:rsidP="0001685A">
      <w:r w:rsidRPr="00251DF4">
        <w:t xml:space="preserve">Effektiv varmeledningsevne er målt til </w:t>
      </w:r>
      <w:r w:rsidR="00073671" w:rsidRPr="00073671">
        <w:rPr>
          <w:highlight w:val="yellow"/>
        </w:rPr>
        <w:t>[python_ledn_evne]</w:t>
      </w:r>
      <w:r w:rsidR="00073671">
        <w:t xml:space="preserve"> </w:t>
      </w:r>
      <w:r w:rsidRPr="00251DF4">
        <w:t xml:space="preserve">W/m∙K. Dette er innenfor variasjonsområdet for berggrunnen på stedet. Berggrunnen er av Norges geologiske undersøkelse kartlagt som </w:t>
      </w:r>
      <w:r w:rsidR="001A7CBF" w:rsidRPr="00251DF4">
        <w:t xml:space="preserve">«Berggrunn». </w:t>
      </w:r>
    </w:p>
    <w:p w14:paraId="7D4EB93C" w14:textId="3DEB65E0" w:rsidR="0001685A" w:rsidRPr="00251DF4" w:rsidRDefault="0001685A" w:rsidP="0001685A">
      <w:r w:rsidRPr="00251DF4">
        <w:t xml:space="preserve">Termisk borehullsmotstand på </w:t>
      </w:r>
      <w:r w:rsidR="00073671" w:rsidRPr="00073671">
        <w:rPr>
          <w:highlight w:val="yellow"/>
        </w:rPr>
        <w:t>[python</w:t>
      </w:r>
      <w:r w:rsidR="00073671">
        <w:rPr>
          <w:highlight w:val="yellow"/>
        </w:rPr>
        <w:t>_</w:t>
      </w:r>
      <w:r w:rsidR="00073671" w:rsidRPr="00073671">
        <w:rPr>
          <w:highlight w:val="yellow"/>
        </w:rPr>
        <w:t>motstand]</w:t>
      </w:r>
      <w:r w:rsidR="00073671">
        <w:t xml:space="preserve"> </w:t>
      </w:r>
      <w:r w:rsidRPr="00251DF4">
        <w:t>m·K/W er innenfor det som forventes av en U-kollektor i en brønn av denne dybden. Borehullsmotstanden er avhengig av uforstyrret temperatur i testborehullet, sirkulert mengde gjennom kollektoren, type kollektor samt om det er uttak av energi eller tilførsel av energi. Erfaring viser at termisk borehullsmotstand er høyere for uttak av energi sammenlignet med tilførsel av energi som er tilfellet ved</w:t>
      </w:r>
      <w:r w:rsidR="00A479FF" w:rsidRPr="00251DF4">
        <w:t xml:space="preserve"> </w:t>
      </w:r>
      <w:r w:rsidRPr="00251DF4">
        <w:t xml:space="preserve">termisk responstest. I den videre dimensjoneringen anbefales </w:t>
      </w:r>
      <w:r w:rsidRPr="00251DF4">
        <w:lastRenderedPageBreak/>
        <w:t xml:space="preserve">det derfor å benytte en høyere verdi på borehullsmotstand på </w:t>
      </w:r>
      <w:r w:rsidR="00073671" w:rsidRPr="00073671">
        <w:rPr>
          <w:highlight w:val="yellow"/>
        </w:rPr>
        <w:t>[python_</w:t>
      </w:r>
      <w:r w:rsidR="00A91E76">
        <w:rPr>
          <w:highlight w:val="yellow"/>
        </w:rPr>
        <w:t>0_02_pluss_</w:t>
      </w:r>
      <w:r w:rsidR="00073671" w:rsidRPr="00073671">
        <w:rPr>
          <w:highlight w:val="yellow"/>
        </w:rPr>
        <w:t>motstand]</w:t>
      </w:r>
      <w:r w:rsidR="00073671">
        <w:t xml:space="preserve"> </w:t>
      </w:r>
      <w:r w:rsidRPr="00251DF4">
        <w:t>m∙K/W for varmeuttak.</w:t>
      </w:r>
    </w:p>
    <w:p w14:paraId="51D09332" w14:textId="502534CC" w:rsidR="00654581" w:rsidRPr="00251DF4" w:rsidRDefault="0001685A" w:rsidP="0001685A">
      <w:r w:rsidRPr="00251DF4">
        <w:t xml:space="preserve">For å dimensjonere grunnvarmeanlegget med utgangspunkt i resultatene fra testen må det brukes egnet programvare, f. eks. EED (Earth Energy Designer), som ivaretar varmetransporten i berggrunnen og interaksjonen mellom energibrønnene. </w:t>
      </w:r>
      <w:r w:rsidR="00654581" w:rsidRPr="00251DF4">
        <w:br w:type="page"/>
      </w:r>
    </w:p>
    <w:p w14:paraId="49ABC572" w14:textId="77777777" w:rsidR="00654581" w:rsidRPr="00251DF4" w:rsidRDefault="00654581" w:rsidP="00654581">
      <w:pPr>
        <w:pStyle w:val="formaterie--overskrift1"/>
        <w:rPr>
          <w:rFonts w:asciiTheme="minorHAnsi" w:hAnsiTheme="minorHAnsi"/>
        </w:rPr>
      </w:pPr>
      <w:bookmarkStart w:id="2" w:name="_Toc120867662"/>
      <w:r w:rsidRPr="00251DF4">
        <w:rPr>
          <w:rFonts w:asciiTheme="minorHAnsi" w:hAnsiTheme="minorHAnsi"/>
        </w:rPr>
        <w:lastRenderedPageBreak/>
        <w:t>Forord</w:t>
      </w:r>
      <w:bookmarkEnd w:id="2"/>
    </w:p>
    <w:p w14:paraId="1CA97324" w14:textId="3F872620" w:rsidR="0053357F" w:rsidRPr="00117A50" w:rsidRDefault="0053357F" w:rsidP="0053357F">
      <w:r w:rsidRPr="00117A50">
        <w:t xml:space="preserve">Asplan Viak er engasjert av </w:t>
      </w:r>
      <w:r w:rsidR="00041CEA" w:rsidRPr="00041CEA">
        <w:rPr>
          <w:highlight w:val="yellow"/>
        </w:rPr>
        <w:t>[python_bronnborer]</w:t>
      </w:r>
      <w:r w:rsidR="00EA7739" w:rsidRPr="00117A50">
        <w:t xml:space="preserve"> </w:t>
      </w:r>
      <w:r w:rsidRPr="00117A50">
        <w:t xml:space="preserve">for å analysere resultatene fra en termisk responstest i et testborehull ved </w:t>
      </w:r>
      <w:r w:rsidR="00041CEA" w:rsidRPr="00041CEA">
        <w:rPr>
          <w:highlight w:val="yellow"/>
        </w:rPr>
        <w:t>[python_sted]</w:t>
      </w:r>
      <w:r w:rsidRPr="00117A50">
        <w:t xml:space="preserve">. </w:t>
      </w:r>
      <w:r w:rsidR="001A7CBF" w:rsidRPr="00117A50">
        <w:t>«Kontaktperson»</w:t>
      </w:r>
      <w:r w:rsidRPr="00117A50">
        <w:t xml:space="preserve"> har vært </w:t>
      </w:r>
      <w:r w:rsidR="00041CEA" w:rsidRPr="00041CEA">
        <w:rPr>
          <w:highlight w:val="yellow"/>
        </w:rPr>
        <w:t>[python_bronnborer]</w:t>
      </w:r>
      <w:r w:rsidR="00EA7739" w:rsidRPr="00117A50">
        <w:t xml:space="preserve"> </w:t>
      </w:r>
      <w:r w:rsidRPr="00117A50">
        <w:t xml:space="preserve">sin kontaktperson for oppdraget. </w:t>
      </w:r>
    </w:p>
    <w:p w14:paraId="0C17D442" w14:textId="43519307" w:rsidR="001676BD" w:rsidRPr="00251DF4" w:rsidRDefault="00000000" w:rsidP="0053357F">
      <w:sdt>
        <w:sdtPr>
          <w:alias w:val="Oppdrag:Nummer"/>
          <w:tag w:val="Oppdrag:Nummer"/>
          <w:id w:val="-1926868922"/>
          <w:placeholder>
            <w:docPart w:val="5E5FCFE323C34B9ABC50C89597C50EAE"/>
          </w:placeholder>
          <w15:color w:val="FF9900"/>
          <w:text/>
        </w:sdtPr>
        <w:sdtContent>
          <w:r w:rsidR="00E6749D" w:rsidRPr="00117A50">
            <w:t xml:space="preserve">«Utarbeidet» </w:t>
          </w:r>
        </w:sdtContent>
      </w:sdt>
      <w:r w:rsidR="00EA1B84" w:rsidRPr="00117A50">
        <w:t xml:space="preserve">har utført analysen av responstesten og utarbeidet rapporten. </w:t>
      </w:r>
      <w:sdt>
        <w:sdtPr>
          <w:alias w:val="Oppdrag:Nummer"/>
          <w:tag w:val="Oppdrag:Nummer"/>
          <w:id w:val="1455517536"/>
          <w:placeholder>
            <w:docPart w:val="43563FD4122C41E29BA246BD868D15BB"/>
          </w:placeholder>
          <w15:color w:val="FF9900"/>
          <w:text/>
        </w:sdtPr>
        <w:sdtContent>
          <w:r w:rsidR="00E6749D" w:rsidRPr="00117A50">
            <w:t>«Oppdragsleder»</w:t>
          </w:r>
        </w:sdtContent>
      </w:sdt>
      <w:r w:rsidR="00251DF4" w:rsidRPr="00117A50">
        <w:t xml:space="preserve"> </w:t>
      </w:r>
      <w:r w:rsidR="0053357F" w:rsidRPr="00117A50">
        <w:t>har vært oppdragsleder for Asplan Via</w:t>
      </w:r>
      <w:r w:rsidR="00251DF4" w:rsidRPr="00117A50">
        <w:t xml:space="preserve">k. </w:t>
      </w:r>
      <w:sdt>
        <w:sdtPr>
          <w:alias w:val="Oppdrag:Nummer"/>
          <w:tag w:val="Oppdrag:Nummer"/>
          <w:id w:val="-2081751433"/>
          <w:placeholder>
            <w:docPart w:val="E515050A0C2C4E78A40AA7E0AA47442C"/>
          </w:placeholder>
          <w15:color w:val="FF9900"/>
          <w:text/>
        </w:sdtPr>
        <w:sdtContent>
          <w:r w:rsidR="00E6749D" w:rsidRPr="00117A50">
            <w:t>---</w:t>
          </w:r>
        </w:sdtContent>
      </w:sdt>
      <w:r w:rsidR="00251DF4" w:rsidRPr="00117A50">
        <w:t xml:space="preserve"> har </w:t>
      </w:r>
      <w:r w:rsidR="00EA1B84" w:rsidRPr="00117A50">
        <w:t xml:space="preserve">hatt </w:t>
      </w:r>
      <w:r w:rsidR="00EA1B84" w:rsidRPr="00251DF4">
        <w:t xml:space="preserve">ansvaret for kvalitetssikring av arbeidet og rapporten. </w:t>
      </w:r>
    </w:p>
    <w:p w14:paraId="0936B010" w14:textId="77777777" w:rsidR="009C7BEC" w:rsidRPr="00251DF4" w:rsidRDefault="009C7BEC" w:rsidP="001676BD"/>
    <w:p w14:paraId="120CFF40" w14:textId="0C6B9B60" w:rsidR="00742347" w:rsidRPr="00117A50" w:rsidRDefault="00000000" w:rsidP="001676BD">
      <w:sdt>
        <w:sdtPr>
          <w:alias w:val="Oppdrag:Kontor"/>
          <w:tag w:val="Oppdrag:Kontor"/>
          <w:id w:val="908814966"/>
          <w:placeholder>
            <w:docPart w:val="F3676AF6CC604068B68EE6487A378DE3"/>
          </w:placeholder>
          <w15:color w:val="FF9900"/>
          <w:text/>
        </w:sdtPr>
        <w:sdtContent>
          <w:r w:rsidR="00E6749D" w:rsidRPr="00117A50">
            <w:t>Trondheim</w:t>
          </w:r>
        </w:sdtContent>
      </w:sdt>
      <w:r w:rsidR="001676BD" w:rsidRPr="00117A50">
        <w:t xml:space="preserve">, </w:t>
      </w:r>
      <w:sdt>
        <w:sdtPr>
          <w:alias w:val="Fyll inn dato"/>
          <w:tag w:val="Fyll inn dato"/>
          <w:id w:val="598528251"/>
          <w:placeholder>
            <w:docPart w:val="9DB1117B38D34AF6A212B4C64D9B81AC"/>
          </w:placeholder>
          <w:showingPlcHdr/>
          <w15:color w:val="FF9900"/>
          <w:date w:fullDate="2021-09-22T00:00:00Z">
            <w:dateFormat w:val="dd.MM.yyyy"/>
            <w:lid w:val="nb-NO"/>
            <w:storeMappedDataAs w:val="dateTime"/>
            <w:calendar w:val="gregorian"/>
          </w:date>
        </w:sdtPr>
        <w:sdtContent>
          <w:r w:rsidR="001A7CBF" w:rsidRPr="00117A50">
            <w:rPr>
              <w:rStyle w:val="PlaceholderText"/>
              <w:color w:val="1D3C34" w:themeColor="text2"/>
            </w:rPr>
            <w:t>Klikk eller trykk for å skrive inn en dato.</w:t>
          </w:r>
        </w:sdtContent>
      </w:sdt>
    </w:p>
    <w:p w14:paraId="17A8FEE3" w14:textId="28C530AA" w:rsidR="00131636" w:rsidRPr="00117A50" w:rsidRDefault="00000000" w:rsidP="00131636">
      <w:pPr>
        <w:pStyle w:val="formaterie--forord--avsender"/>
      </w:pPr>
      <w:sdt>
        <w:sdtPr>
          <w:alias w:val="Oppdrag:Leder"/>
          <w:tag w:val="Oppdrag:Leder"/>
          <w:id w:val="-278719458"/>
          <w:placeholder>
            <w:docPart w:val="22C396CB9E604B94B0102C61ADA2532F"/>
          </w:placeholder>
          <w15:color w:val="FF9900"/>
          <w:text/>
        </w:sdtPr>
        <w:sdtContent>
          <w:r w:rsidR="00E6749D" w:rsidRPr="00117A50">
            <w:t>---</w:t>
          </w:r>
        </w:sdtContent>
      </w:sdt>
      <w:r w:rsidR="00131636" w:rsidRPr="00117A50">
        <w:tab/>
      </w:r>
      <w:r w:rsidR="00D76C06" w:rsidRPr="00117A50">
        <w:t>---</w:t>
      </w:r>
    </w:p>
    <w:p w14:paraId="49470CA0" w14:textId="77777777" w:rsidR="003F1577" w:rsidRDefault="00131636" w:rsidP="00131636">
      <w:pPr>
        <w:pStyle w:val="Small"/>
        <w:tabs>
          <w:tab w:val="left" w:pos="3907"/>
        </w:tabs>
      </w:pPr>
      <w:r w:rsidRPr="00251DF4">
        <w:t>Oppdrags</w:t>
      </w:r>
      <w:r w:rsidR="00097882" w:rsidRPr="00251DF4">
        <w:t>leder</w:t>
      </w:r>
      <w:r w:rsidRPr="00251DF4">
        <w:tab/>
        <w:t>Kvalitetssikrer</w:t>
      </w:r>
    </w:p>
    <w:p w14:paraId="4E466FC5" w14:textId="7F3AAA29" w:rsidR="004C6CB3" w:rsidRDefault="004C6CB3">
      <w:pPr>
        <w:spacing w:line="259" w:lineRule="auto"/>
        <w:rPr>
          <w:sz w:val="18"/>
        </w:rPr>
      </w:pPr>
      <w:r>
        <w:br w:type="page"/>
      </w:r>
    </w:p>
    <w:p w14:paraId="089EDFAF" w14:textId="77777777" w:rsidR="004C6CB3" w:rsidRPr="00251DF4" w:rsidRDefault="004C6CB3" w:rsidP="00131636">
      <w:pPr>
        <w:pStyle w:val="Small"/>
        <w:tabs>
          <w:tab w:val="left" w:pos="3907"/>
        </w:tabs>
      </w:pPr>
    </w:p>
    <w:sdt>
      <w:sdtPr>
        <w:rPr>
          <w:rFonts w:asciiTheme="minorHAnsi" w:eastAsiaTheme="minorHAnsi" w:hAnsiTheme="minorHAnsi" w:cstheme="minorBidi"/>
          <w:color w:val="1D3C34" w:themeColor="text2"/>
          <w:kern w:val="18"/>
          <w:sz w:val="22"/>
          <w:szCs w:val="22"/>
          <w:lang w:val="nb-NO" w:eastAsia="nb-NO"/>
        </w:rPr>
        <w:id w:val="-1037270928"/>
        <w:docPartObj>
          <w:docPartGallery w:val="Table of Contents"/>
          <w:docPartUnique/>
        </w:docPartObj>
      </w:sdtPr>
      <w:sdtEndPr>
        <w:rPr>
          <w:b/>
          <w:bCs/>
        </w:rPr>
      </w:sdtEndPr>
      <w:sdtContent>
        <w:p w14:paraId="673502B7" w14:textId="0BFC174E" w:rsidR="00E071DA" w:rsidRPr="005E0281" w:rsidRDefault="00E071DA">
          <w:pPr>
            <w:pStyle w:val="TOCHeading"/>
            <w:rPr>
              <w:color w:val="1D3C34" w:themeColor="text2"/>
            </w:rPr>
          </w:pPr>
          <w:r w:rsidRPr="005E0281">
            <w:rPr>
              <w:color w:val="1D3C34" w:themeColor="text2"/>
              <w:lang w:val="nb-NO"/>
            </w:rPr>
            <w:t>Innholdsfortegnelse</w:t>
          </w:r>
        </w:p>
        <w:p w14:paraId="15C75906" w14:textId="1205893C" w:rsidR="003D6B57" w:rsidRDefault="00857401">
          <w:pPr>
            <w:pStyle w:val="TOC1"/>
            <w:tabs>
              <w:tab w:val="left" w:pos="1100"/>
            </w:tabs>
            <w:rPr>
              <w:rFonts w:eastAsiaTheme="minorEastAsia"/>
              <w:noProof/>
              <w:color w:val="auto"/>
              <w:kern w:val="0"/>
              <w:sz w:val="22"/>
            </w:rPr>
          </w:pPr>
          <w:r>
            <w:fldChar w:fldCharType="begin"/>
          </w:r>
          <w:r>
            <w:instrText xml:space="preserve"> TOC \h \z \t "Heading 1;1;Heading 2;2" </w:instrText>
          </w:r>
          <w:r>
            <w:fldChar w:fldCharType="separate"/>
          </w:r>
          <w:hyperlink w:anchor="_Toc120868569" w:history="1">
            <w:r w:rsidR="003D6B57" w:rsidRPr="00D93195">
              <w:rPr>
                <w:rStyle w:val="Hyperlink"/>
                <w:noProof/>
              </w:rPr>
              <w:t>1.</w:t>
            </w:r>
            <w:r w:rsidR="003D6B57">
              <w:rPr>
                <w:rFonts w:eastAsiaTheme="minorEastAsia"/>
                <w:noProof/>
                <w:color w:val="auto"/>
                <w:kern w:val="0"/>
                <w:sz w:val="22"/>
              </w:rPr>
              <w:tab/>
            </w:r>
            <w:r w:rsidR="003D6B57" w:rsidRPr="00D93195">
              <w:rPr>
                <w:rStyle w:val="Hyperlink"/>
                <w:noProof/>
              </w:rPr>
              <w:t>Innledning</w:t>
            </w:r>
            <w:r w:rsidR="003D6B57">
              <w:rPr>
                <w:noProof/>
                <w:webHidden/>
              </w:rPr>
              <w:tab/>
            </w:r>
            <w:r w:rsidR="003D6B57">
              <w:rPr>
                <w:noProof/>
                <w:webHidden/>
              </w:rPr>
              <w:fldChar w:fldCharType="begin"/>
            </w:r>
            <w:r w:rsidR="003D6B57">
              <w:rPr>
                <w:noProof/>
                <w:webHidden/>
              </w:rPr>
              <w:instrText xml:space="preserve"> PAGEREF _Toc120868569 \h </w:instrText>
            </w:r>
            <w:r w:rsidR="003D6B57">
              <w:rPr>
                <w:noProof/>
                <w:webHidden/>
              </w:rPr>
            </w:r>
            <w:r w:rsidR="003D6B57">
              <w:rPr>
                <w:noProof/>
                <w:webHidden/>
              </w:rPr>
              <w:fldChar w:fldCharType="separate"/>
            </w:r>
            <w:r w:rsidR="003D6B57">
              <w:rPr>
                <w:noProof/>
                <w:webHidden/>
              </w:rPr>
              <w:t>5</w:t>
            </w:r>
            <w:r w:rsidR="003D6B57">
              <w:rPr>
                <w:noProof/>
                <w:webHidden/>
              </w:rPr>
              <w:fldChar w:fldCharType="end"/>
            </w:r>
          </w:hyperlink>
        </w:p>
        <w:p w14:paraId="1BAEEA63" w14:textId="06E8F948" w:rsidR="003D6B57" w:rsidRDefault="00000000">
          <w:pPr>
            <w:pStyle w:val="TOC1"/>
            <w:tabs>
              <w:tab w:val="left" w:pos="1100"/>
            </w:tabs>
            <w:rPr>
              <w:rFonts w:eastAsiaTheme="minorEastAsia"/>
              <w:noProof/>
              <w:color w:val="auto"/>
              <w:kern w:val="0"/>
              <w:sz w:val="22"/>
            </w:rPr>
          </w:pPr>
          <w:hyperlink w:anchor="_Toc120868570" w:history="1">
            <w:r w:rsidR="003D6B57" w:rsidRPr="00D93195">
              <w:rPr>
                <w:rStyle w:val="Hyperlink"/>
                <w:noProof/>
              </w:rPr>
              <w:t>2.</w:t>
            </w:r>
            <w:r w:rsidR="003D6B57">
              <w:rPr>
                <w:rFonts w:eastAsiaTheme="minorEastAsia"/>
                <w:noProof/>
                <w:color w:val="auto"/>
                <w:kern w:val="0"/>
                <w:sz w:val="22"/>
              </w:rPr>
              <w:tab/>
            </w:r>
            <w:r w:rsidR="003D6B57" w:rsidRPr="00D93195">
              <w:rPr>
                <w:rStyle w:val="Hyperlink"/>
                <w:noProof/>
              </w:rPr>
              <w:t>Undersøkelsesmetoder</w:t>
            </w:r>
            <w:r w:rsidR="003D6B57">
              <w:rPr>
                <w:noProof/>
                <w:webHidden/>
              </w:rPr>
              <w:tab/>
            </w:r>
            <w:r w:rsidR="003D6B57">
              <w:rPr>
                <w:noProof/>
                <w:webHidden/>
              </w:rPr>
              <w:fldChar w:fldCharType="begin"/>
            </w:r>
            <w:r w:rsidR="003D6B57">
              <w:rPr>
                <w:noProof/>
                <w:webHidden/>
              </w:rPr>
              <w:instrText xml:space="preserve"> PAGEREF _Toc120868570 \h </w:instrText>
            </w:r>
            <w:r w:rsidR="003D6B57">
              <w:rPr>
                <w:noProof/>
                <w:webHidden/>
              </w:rPr>
            </w:r>
            <w:r w:rsidR="003D6B57">
              <w:rPr>
                <w:noProof/>
                <w:webHidden/>
              </w:rPr>
              <w:fldChar w:fldCharType="separate"/>
            </w:r>
            <w:r w:rsidR="003D6B57">
              <w:rPr>
                <w:noProof/>
                <w:webHidden/>
              </w:rPr>
              <w:t>6</w:t>
            </w:r>
            <w:r w:rsidR="003D6B57">
              <w:rPr>
                <w:noProof/>
                <w:webHidden/>
              </w:rPr>
              <w:fldChar w:fldCharType="end"/>
            </w:r>
          </w:hyperlink>
        </w:p>
        <w:p w14:paraId="20629C14" w14:textId="295B0121" w:rsidR="003D6B57" w:rsidRDefault="00000000">
          <w:pPr>
            <w:pStyle w:val="TOC2"/>
            <w:rPr>
              <w:rFonts w:eastAsiaTheme="minorEastAsia"/>
              <w:noProof/>
              <w:color w:val="auto"/>
              <w:kern w:val="0"/>
            </w:rPr>
          </w:pPr>
          <w:hyperlink w:anchor="_Toc120868571" w:history="1">
            <w:r w:rsidR="003D6B57" w:rsidRPr="00D93195">
              <w:rPr>
                <w:rStyle w:val="Hyperlink"/>
                <w:noProof/>
              </w:rPr>
              <w:t>2.1. Uforstyrret temperatur</w:t>
            </w:r>
            <w:r w:rsidR="003D6B57">
              <w:rPr>
                <w:noProof/>
                <w:webHidden/>
              </w:rPr>
              <w:tab/>
            </w:r>
            <w:r w:rsidR="003D6B57">
              <w:rPr>
                <w:noProof/>
                <w:webHidden/>
              </w:rPr>
              <w:fldChar w:fldCharType="begin"/>
            </w:r>
            <w:r w:rsidR="003D6B57">
              <w:rPr>
                <w:noProof/>
                <w:webHidden/>
              </w:rPr>
              <w:instrText xml:space="preserve"> PAGEREF _Toc120868571 \h </w:instrText>
            </w:r>
            <w:r w:rsidR="003D6B57">
              <w:rPr>
                <w:noProof/>
                <w:webHidden/>
              </w:rPr>
            </w:r>
            <w:r w:rsidR="003D6B57">
              <w:rPr>
                <w:noProof/>
                <w:webHidden/>
              </w:rPr>
              <w:fldChar w:fldCharType="separate"/>
            </w:r>
            <w:r w:rsidR="003D6B57">
              <w:rPr>
                <w:noProof/>
                <w:webHidden/>
              </w:rPr>
              <w:t>6</w:t>
            </w:r>
            <w:r w:rsidR="003D6B57">
              <w:rPr>
                <w:noProof/>
                <w:webHidden/>
              </w:rPr>
              <w:fldChar w:fldCharType="end"/>
            </w:r>
          </w:hyperlink>
        </w:p>
        <w:p w14:paraId="020A6304" w14:textId="42055145" w:rsidR="003D6B57" w:rsidRDefault="00000000">
          <w:pPr>
            <w:pStyle w:val="TOC2"/>
            <w:rPr>
              <w:rFonts w:eastAsiaTheme="minorEastAsia"/>
              <w:noProof/>
              <w:color w:val="auto"/>
              <w:kern w:val="0"/>
            </w:rPr>
          </w:pPr>
          <w:hyperlink w:anchor="_Toc120868572" w:history="1">
            <w:r w:rsidR="003D6B57" w:rsidRPr="00D93195">
              <w:rPr>
                <w:rStyle w:val="Hyperlink"/>
                <w:noProof/>
              </w:rPr>
              <w:t>2.2. Termisk responstest</w:t>
            </w:r>
            <w:r w:rsidR="003D6B57">
              <w:rPr>
                <w:noProof/>
                <w:webHidden/>
              </w:rPr>
              <w:tab/>
            </w:r>
            <w:r w:rsidR="003D6B57">
              <w:rPr>
                <w:noProof/>
                <w:webHidden/>
              </w:rPr>
              <w:fldChar w:fldCharType="begin"/>
            </w:r>
            <w:r w:rsidR="003D6B57">
              <w:rPr>
                <w:noProof/>
                <w:webHidden/>
              </w:rPr>
              <w:instrText xml:space="preserve"> PAGEREF _Toc120868572 \h </w:instrText>
            </w:r>
            <w:r w:rsidR="003D6B57">
              <w:rPr>
                <w:noProof/>
                <w:webHidden/>
              </w:rPr>
            </w:r>
            <w:r w:rsidR="003D6B57">
              <w:rPr>
                <w:noProof/>
                <w:webHidden/>
              </w:rPr>
              <w:fldChar w:fldCharType="separate"/>
            </w:r>
            <w:r w:rsidR="003D6B57">
              <w:rPr>
                <w:noProof/>
                <w:webHidden/>
              </w:rPr>
              <w:t>6</w:t>
            </w:r>
            <w:r w:rsidR="003D6B57">
              <w:rPr>
                <w:noProof/>
                <w:webHidden/>
              </w:rPr>
              <w:fldChar w:fldCharType="end"/>
            </w:r>
          </w:hyperlink>
        </w:p>
        <w:p w14:paraId="63854952" w14:textId="2600D2E8" w:rsidR="003D6B57" w:rsidRDefault="00000000">
          <w:pPr>
            <w:pStyle w:val="TOC1"/>
            <w:tabs>
              <w:tab w:val="left" w:pos="1100"/>
            </w:tabs>
            <w:rPr>
              <w:rFonts w:eastAsiaTheme="minorEastAsia"/>
              <w:noProof/>
              <w:color w:val="auto"/>
              <w:kern w:val="0"/>
              <w:sz w:val="22"/>
            </w:rPr>
          </w:pPr>
          <w:hyperlink w:anchor="_Toc120868573" w:history="1">
            <w:r w:rsidR="003D6B57" w:rsidRPr="00D93195">
              <w:rPr>
                <w:rStyle w:val="Hyperlink"/>
                <w:noProof/>
              </w:rPr>
              <w:t>3.</w:t>
            </w:r>
            <w:r w:rsidR="003D6B57">
              <w:rPr>
                <w:rFonts w:eastAsiaTheme="minorEastAsia"/>
                <w:noProof/>
                <w:color w:val="auto"/>
                <w:kern w:val="0"/>
                <w:sz w:val="22"/>
              </w:rPr>
              <w:tab/>
            </w:r>
            <w:r w:rsidR="003D6B57" w:rsidRPr="00D93195">
              <w:rPr>
                <w:rStyle w:val="Hyperlink"/>
                <w:noProof/>
              </w:rPr>
              <w:t>Områdebeskrivelse</w:t>
            </w:r>
            <w:r w:rsidR="003D6B57">
              <w:rPr>
                <w:noProof/>
                <w:webHidden/>
              </w:rPr>
              <w:tab/>
            </w:r>
            <w:r w:rsidR="003D6B57">
              <w:rPr>
                <w:noProof/>
                <w:webHidden/>
              </w:rPr>
              <w:fldChar w:fldCharType="begin"/>
            </w:r>
            <w:r w:rsidR="003D6B57">
              <w:rPr>
                <w:noProof/>
                <w:webHidden/>
              </w:rPr>
              <w:instrText xml:space="preserve"> PAGEREF _Toc120868573 \h </w:instrText>
            </w:r>
            <w:r w:rsidR="003D6B57">
              <w:rPr>
                <w:noProof/>
                <w:webHidden/>
              </w:rPr>
            </w:r>
            <w:r w:rsidR="003D6B57">
              <w:rPr>
                <w:noProof/>
                <w:webHidden/>
              </w:rPr>
              <w:fldChar w:fldCharType="separate"/>
            </w:r>
            <w:r w:rsidR="003D6B57">
              <w:rPr>
                <w:noProof/>
                <w:webHidden/>
              </w:rPr>
              <w:t>9</w:t>
            </w:r>
            <w:r w:rsidR="003D6B57">
              <w:rPr>
                <w:noProof/>
                <w:webHidden/>
              </w:rPr>
              <w:fldChar w:fldCharType="end"/>
            </w:r>
          </w:hyperlink>
        </w:p>
        <w:p w14:paraId="0B5AC9D4" w14:textId="593BEE0A" w:rsidR="003D6B57" w:rsidRDefault="00000000">
          <w:pPr>
            <w:pStyle w:val="TOC1"/>
            <w:tabs>
              <w:tab w:val="left" w:pos="1100"/>
            </w:tabs>
            <w:rPr>
              <w:rFonts w:eastAsiaTheme="minorEastAsia"/>
              <w:noProof/>
              <w:color w:val="auto"/>
              <w:kern w:val="0"/>
              <w:sz w:val="22"/>
            </w:rPr>
          </w:pPr>
          <w:hyperlink w:anchor="_Toc120868574" w:history="1">
            <w:r w:rsidR="003D6B57" w:rsidRPr="00D93195">
              <w:rPr>
                <w:rStyle w:val="Hyperlink"/>
                <w:noProof/>
              </w:rPr>
              <w:t>4.</w:t>
            </w:r>
            <w:r w:rsidR="003D6B57">
              <w:rPr>
                <w:rFonts w:eastAsiaTheme="minorEastAsia"/>
                <w:noProof/>
                <w:color w:val="auto"/>
                <w:kern w:val="0"/>
                <w:sz w:val="22"/>
              </w:rPr>
              <w:tab/>
            </w:r>
            <w:r w:rsidR="003D6B57" w:rsidRPr="00D93195">
              <w:rPr>
                <w:rStyle w:val="Hyperlink"/>
                <w:noProof/>
              </w:rPr>
              <w:t>Resultater fra undersøkelser</w:t>
            </w:r>
            <w:r w:rsidR="003D6B57">
              <w:rPr>
                <w:noProof/>
                <w:webHidden/>
              </w:rPr>
              <w:tab/>
            </w:r>
            <w:r w:rsidR="003D6B57">
              <w:rPr>
                <w:noProof/>
                <w:webHidden/>
              </w:rPr>
              <w:fldChar w:fldCharType="begin"/>
            </w:r>
            <w:r w:rsidR="003D6B57">
              <w:rPr>
                <w:noProof/>
                <w:webHidden/>
              </w:rPr>
              <w:instrText xml:space="preserve"> PAGEREF _Toc120868574 \h </w:instrText>
            </w:r>
            <w:r w:rsidR="003D6B57">
              <w:rPr>
                <w:noProof/>
                <w:webHidden/>
              </w:rPr>
            </w:r>
            <w:r w:rsidR="003D6B57">
              <w:rPr>
                <w:noProof/>
                <w:webHidden/>
              </w:rPr>
              <w:fldChar w:fldCharType="separate"/>
            </w:r>
            <w:r w:rsidR="003D6B57">
              <w:rPr>
                <w:noProof/>
                <w:webHidden/>
              </w:rPr>
              <w:t>10</w:t>
            </w:r>
            <w:r w:rsidR="003D6B57">
              <w:rPr>
                <w:noProof/>
                <w:webHidden/>
              </w:rPr>
              <w:fldChar w:fldCharType="end"/>
            </w:r>
          </w:hyperlink>
        </w:p>
        <w:p w14:paraId="34FD77DF" w14:textId="6639A90B" w:rsidR="003D6B57" w:rsidRDefault="00000000">
          <w:pPr>
            <w:pStyle w:val="TOC2"/>
            <w:rPr>
              <w:rFonts w:eastAsiaTheme="minorEastAsia"/>
              <w:noProof/>
              <w:color w:val="auto"/>
              <w:kern w:val="0"/>
            </w:rPr>
          </w:pPr>
          <w:hyperlink w:anchor="_Toc120868575" w:history="1">
            <w:r w:rsidR="003D6B57" w:rsidRPr="00D93195">
              <w:rPr>
                <w:rStyle w:val="Hyperlink"/>
                <w:noProof/>
              </w:rPr>
              <w:t>4.1. Opplysninger om testborehullet og øvrige testdata</w:t>
            </w:r>
            <w:r w:rsidR="003D6B57">
              <w:rPr>
                <w:noProof/>
                <w:webHidden/>
              </w:rPr>
              <w:tab/>
            </w:r>
            <w:r w:rsidR="003D6B57">
              <w:rPr>
                <w:noProof/>
                <w:webHidden/>
              </w:rPr>
              <w:fldChar w:fldCharType="begin"/>
            </w:r>
            <w:r w:rsidR="003D6B57">
              <w:rPr>
                <w:noProof/>
                <w:webHidden/>
              </w:rPr>
              <w:instrText xml:space="preserve"> PAGEREF _Toc120868575 \h </w:instrText>
            </w:r>
            <w:r w:rsidR="003D6B57">
              <w:rPr>
                <w:noProof/>
                <w:webHidden/>
              </w:rPr>
            </w:r>
            <w:r w:rsidR="003D6B57">
              <w:rPr>
                <w:noProof/>
                <w:webHidden/>
              </w:rPr>
              <w:fldChar w:fldCharType="separate"/>
            </w:r>
            <w:r w:rsidR="003D6B57">
              <w:rPr>
                <w:noProof/>
                <w:webHidden/>
              </w:rPr>
              <w:t>10</w:t>
            </w:r>
            <w:r w:rsidR="003D6B57">
              <w:rPr>
                <w:noProof/>
                <w:webHidden/>
              </w:rPr>
              <w:fldChar w:fldCharType="end"/>
            </w:r>
          </w:hyperlink>
        </w:p>
        <w:p w14:paraId="7AEC8624" w14:textId="7B5C4EBE" w:rsidR="003D6B57" w:rsidRDefault="00000000">
          <w:pPr>
            <w:pStyle w:val="TOC2"/>
            <w:rPr>
              <w:rFonts w:eastAsiaTheme="minorEastAsia"/>
              <w:noProof/>
              <w:color w:val="auto"/>
              <w:kern w:val="0"/>
            </w:rPr>
          </w:pPr>
          <w:hyperlink w:anchor="_Toc120868576" w:history="1">
            <w:r w:rsidR="003D6B57" w:rsidRPr="00D93195">
              <w:rPr>
                <w:rStyle w:val="Hyperlink"/>
                <w:noProof/>
              </w:rPr>
              <w:t>4.2. Uforstyrret temperatur i testborehullet</w:t>
            </w:r>
            <w:r w:rsidR="003D6B57">
              <w:rPr>
                <w:noProof/>
                <w:webHidden/>
              </w:rPr>
              <w:tab/>
            </w:r>
            <w:r w:rsidR="003D6B57">
              <w:rPr>
                <w:noProof/>
                <w:webHidden/>
              </w:rPr>
              <w:fldChar w:fldCharType="begin"/>
            </w:r>
            <w:r w:rsidR="003D6B57">
              <w:rPr>
                <w:noProof/>
                <w:webHidden/>
              </w:rPr>
              <w:instrText xml:space="preserve"> PAGEREF _Toc120868576 \h </w:instrText>
            </w:r>
            <w:r w:rsidR="003D6B57">
              <w:rPr>
                <w:noProof/>
                <w:webHidden/>
              </w:rPr>
            </w:r>
            <w:r w:rsidR="003D6B57">
              <w:rPr>
                <w:noProof/>
                <w:webHidden/>
              </w:rPr>
              <w:fldChar w:fldCharType="separate"/>
            </w:r>
            <w:r w:rsidR="003D6B57">
              <w:rPr>
                <w:noProof/>
                <w:webHidden/>
              </w:rPr>
              <w:t>11</w:t>
            </w:r>
            <w:r w:rsidR="003D6B57">
              <w:rPr>
                <w:noProof/>
                <w:webHidden/>
              </w:rPr>
              <w:fldChar w:fldCharType="end"/>
            </w:r>
          </w:hyperlink>
        </w:p>
        <w:p w14:paraId="5EE31501" w14:textId="273A46E9" w:rsidR="003D6B57" w:rsidRDefault="00000000">
          <w:pPr>
            <w:pStyle w:val="TOC2"/>
            <w:rPr>
              <w:rFonts w:eastAsiaTheme="minorEastAsia"/>
              <w:noProof/>
              <w:color w:val="auto"/>
              <w:kern w:val="0"/>
            </w:rPr>
          </w:pPr>
          <w:hyperlink w:anchor="_Toc120868577" w:history="1">
            <w:r w:rsidR="003D6B57" w:rsidRPr="00D93195">
              <w:rPr>
                <w:rStyle w:val="Hyperlink"/>
                <w:noProof/>
              </w:rPr>
              <w:t>4.3. Termisk responstest</w:t>
            </w:r>
            <w:r w:rsidR="003D6B57">
              <w:rPr>
                <w:noProof/>
                <w:webHidden/>
              </w:rPr>
              <w:tab/>
            </w:r>
            <w:r w:rsidR="003D6B57">
              <w:rPr>
                <w:noProof/>
                <w:webHidden/>
              </w:rPr>
              <w:fldChar w:fldCharType="begin"/>
            </w:r>
            <w:r w:rsidR="003D6B57">
              <w:rPr>
                <w:noProof/>
                <w:webHidden/>
              </w:rPr>
              <w:instrText xml:space="preserve"> PAGEREF _Toc120868577 \h </w:instrText>
            </w:r>
            <w:r w:rsidR="003D6B57">
              <w:rPr>
                <w:noProof/>
                <w:webHidden/>
              </w:rPr>
            </w:r>
            <w:r w:rsidR="003D6B57">
              <w:rPr>
                <w:noProof/>
                <w:webHidden/>
              </w:rPr>
              <w:fldChar w:fldCharType="separate"/>
            </w:r>
            <w:r w:rsidR="003D6B57">
              <w:rPr>
                <w:noProof/>
                <w:webHidden/>
              </w:rPr>
              <w:t>11</w:t>
            </w:r>
            <w:r w:rsidR="003D6B57">
              <w:rPr>
                <w:noProof/>
                <w:webHidden/>
              </w:rPr>
              <w:fldChar w:fldCharType="end"/>
            </w:r>
          </w:hyperlink>
        </w:p>
        <w:p w14:paraId="48A9A001" w14:textId="05651996" w:rsidR="003D6B57" w:rsidRDefault="00000000">
          <w:pPr>
            <w:pStyle w:val="TOC2"/>
            <w:rPr>
              <w:rFonts w:eastAsiaTheme="minorEastAsia"/>
              <w:noProof/>
              <w:color w:val="auto"/>
              <w:kern w:val="0"/>
            </w:rPr>
          </w:pPr>
          <w:hyperlink w:anchor="_Toc120868578" w:history="1">
            <w:r w:rsidR="003D6B57" w:rsidRPr="00D93195">
              <w:rPr>
                <w:rStyle w:val="Hyperlink"/>
                <w:noProof/>
                <w:lang w:eastAsia="en-US"/>
              </w:rPr>
              <w:t>4.4. Oppsummering og vurdering av resultater</w:t>
            </w:r>
            <w:r w:rsidR="003D6B57">
              <w:rPr>
                <w:noProof/>
                <w:webHidden/>
              </w:rPr>
              <w:tab/>
            </w:r>
            <w:r w:rsidR="003D6B57">
              <w:rPr>
                <w:noProof/>
                <w:webHidden/>
              </w:rPr>
              <w:fldChar w:fldCharType="begin"/>
            </w:r>
            <w:r w:rsidR="003D6B57">
              <w:rPr>
                <w:noProof/>
                <w:webHidden/>
              </w:rPr>
              <w:instrText xml:space="preserve"> PAGEREF _Toc120868578 \h </w:instrText>
            </w:r>
            <w:r w:rsidR="003D6B57">
              <w:rPr>
                <w:noProof/>
                <w:webHidden/>
              </w:rPr>
            </w:r>
            <w:r w:rsidR="003D6B57">
              <w:rPr>
                <w:noProof/>
                <w:webHidden/>
              </w:rPr>
              <w:fldChar w:fldCharType="separate"/>
            </w:r>
            <w:r w:rsidR="003D6B57">
              <w:rPr>
                <w:noProof/>
                <w:webHidden/>
              </w:rPr>
              <w:t>12</w:t>
            </w:r>
            <w:r w:rsidR="003D6B57">
              <w:rPr>
                <w:noProof/>
                <w:webHidden/>
              </w:rPr>
              <w:fldChar w:fldCharType="end"/>
            </w:r>
          </w:hyperlink>
        </w:p>
        <w:p w14:paraId="2E6C1BA2" w14:textId="6418F047" w:rsidR="003D6B57" w:rsidRDefault="00000000">
          <w:pPr>
            <w:pStyle w:val="TOC1"/>
            <w:rPr>
              <w:rFonts w:eastAsiaTheme="minorEastAsia"/>
              <w:noProof/>
              <w:color w:val="auto"/>
              <w:kern w:val="0"/>
              <w:sz w:val="22"/>
            </w:rPr>
          </w:pPr>
          <w:hyperlink w:anchor="_Toc120868579" w:history="1">
            <w:r w:rsidR="003D6B57" w:rsidRPr="00D93195">
              <w:rPr>
                <w:rStyle w:val="Hyperlink"/>
                <w:noProof/>
                <w:lang w:eastAsia="en-US"/>
              </w:rPr>
              <w:t>Kilder</w:t>
            </w:r>
            <w:r w:rsidR="003D6B57">
              <w:rPr>
                <w:noProof/>
                <w:webHidden/>
              </w:rPr>
              <w:tab/>
            </w:r>
            <w:r w:rsidR="003D6B57">
              <w:rPr>
                <w:noProof/>
                <w:webHidden/>
              </w:rPr>
              <w:fldChar w:fldCharType="begin"/>
            </w:r>
            <w:r w:rsidR="003D6B57">
              <w:rPr>
                <w:noProof/>
                <w:webHidden/>
              </w:rPr>
              <w:instrText xml:space="preserve"> PAGEREF _Toc120868579 \h </w:instrText>
            </w:r>
            <w:r w:rsidR="003D6B57">
              <w:rPr>
                <w:noProof/>
                <w:webHidden/>
              </w:rPr>
            </w:r>
            <w:r w:rsidR="003D6B57">
              <w:rPr>
                <w:noProof/>
                <w:webHidden/>
              </w:rPr>
              <w:fldChar w:fldCharType="separate"/>
            </w:r>
            <w:r w:rsidR="003D6B57">
              <w:rPr>
                <w:noProof/>
                <w:webHidden/>
              </w:rPr>
              <w:t>13</w:t>
            </w:r>
            <w:r w:rsidR="003D6B57">
              <w:rPr>
                <w:noProof/>
                <w:webHidden/>
              </w:rPr>
              <w:fldChar w:fldCharType="end"/>
            </w:r>
          </w:hyperlink>
        </w:p>
        <w:p w14:paraId="046CE475" w14:textId="6214C988" w:rsidR="003D6B57" w:rsidRDefault="00000000">
          <w:pPr>
            <w:pStyle w:val="TOC1"/>
            <w:rPr>
              <w:rFonts w:eastAsiaTheme="minorEastAsia"/>
              <w:noProof/>
              <w:color w:val="auto"/>
              <w:kern w:val="0"/>
              <w:sz w:val="22"/>
            </w:rPr>
          </w:pPr>
          <w:hyperlink w:anchor="_Toc120868580" w:history="1">
            <w:r w:rsidR="003D6B57" w:rsidRPr="00D93195">
              <w:rPr>
                <w:rStyle w:val="Hyperlink"/>
                <w:noProof/>
              </w:rPr>
              <w:t>Vedlegg 1 – Brønnskjema</w:t>
            </w:r>
            <w:r w:rsidR="003D6B57">
              <w:rPr>
                <w:noProof/>
                <w:webHidden/>
              </w:rPr>
              <w:tab/>
            </w:r>
            <w:r w:rsidR="003D6B57">
              <w:rPr>
                <w:noProof/>
                <w:webHidden/>
              </w:rPr>
              <w:fldChar w:fldCharType="begin"/>
            </w:r>
            <w:r w:rsidR="003D6B57">
              <w:rPr>
                <w:noProof/>
                <w:webHidden/>
              </w:rPr>
              <w:instrText xml:space="preserve"> PAGEREF _Toc120868580 \h </w:instrText>
            </w:r>
            <w:r w:rsidR="003D6B57">
              <w:rPr>
                <w:noProof/>
                <w:webHidden/>
              </w:rPr>
            </w:r>
            <w:r w:rsidR="003D6B57">
              <w:rPr>
                <w:noProof/>
                <w:webHidden/>
              </w:rPr>
              <w:fldChar w:fldCharType="separate"/>
            </w:r>
            <w:r w:rsidR="003D6B57">
              <w:rPr>
                <w:noProof/>
                <w:webHidden/>
              </w:rPr>
              <w:t>14</w:t>
            </w:r>
            <w:r w:rsidR="003D6B57">
              <w:rPr>
                <w:noProof/>
                <w:webHidden/>
              </w:rPr>
              <w:fldChar w:fldCharType="end"/>
            </w:r>
          </w:hyperlink>
        </w:p>
        <w:p w14:paraId="77B60197" w14:textId="6084FE5F" w:rsidR="00E071DA" w:rsidRDefault="00857401">
          <w:r>
            <w:rPr>
              <w:sz w:val="28"/>
              <w:u w:color="BBC5C2"/>
            </w:rPr>
            <w:fldChar w:fldCharType="end"/>
          </w:r>
        </w:p>
      </w:sdtContent>
    </w:sdt>
    <w:p w14:paraId="61C4EEAA" w14:textId="77777777" w:rsidR="00636EAD" w:rsidRPr="00251DF4" w:rsidRDefault="00636EAD">
      <w:pPr>
        <w:spacing w:line="259" w:lineRule="auto"/>
        <w:rPr>
          <w:sz w:val="18"/>
        </w:rPr>
        <w:sectPr w:rsidR="00636EAD" w:rsidRPr="00251DF4" w:rsidSect="00C07390">
          <w:headerReference w:type="even" r:id="rId18"/>
          <w:headerReference w:type="default" r:id="rId19"/>
          <w:footerReference w:type="even" r:id="rId20"/>
          <w:footerReference w:type="default" r:id="rId21"/>
          <w:headerReference w:type="first" r:id="rId22"/>
          <w:footerReference w:type="first" r:id="rId23"/>
          <w:pgSz w:w="11906" w:h="16838"/>
          <w:pgMar w:top="2053" w:right="2155" w:bottom="2132" w:left="1701" w:header="709" w:footer="754" w:gutter="0"/>
          <w:pgNumType w:start="0"/>
          <w:cols w:space="708"/>
          <w:titlePg/>
          <w:docGrid w:linePitch="360"/>
        </w:sectPr>
      </w:pPr>
    </w:p>
    <w:p w14:paraId="382DC30E" w14:textId="77777777" w:rsidR="009860F4" w:rsidRPr="00251DF4" w:rsidRDefault="009860F4" w:rsidP="009860F4"/>
    <w:p w14:paraId="28A0AC5A" w14:textId="7A8C9AEE" w:rsidR="007356EA" w:rsidRPr="00251DF4" w:rsidRDefault="00EF4959" w:rsidP="007356EA">
      <w:pPr>
        <w:pStyle w:val="Heading1"/>
        <w:numPr>
          <w:ilvl w:val="0"/>
          <w:numId w:val="2"/>
        </w:numPr>
        <w:rPr>
          <w:rFonts w:asciiTheme="minorHAnsi" w:hAnsiTheme="minorHAnsi"/>
        </w:rPr>
      </w:pPr>
      <w:bookmarkStart w:id="3" w:name="_Toc120868569"/>
      <w:r w:rsidRPr="00251DF4">
        <w:rPr>
          <w:rFonts w:asciiTheme="minorHAnsi" w:hAnsiTheme="minorHAnsi"/>
        </w:rPr>
        <w:lastRenderedPageBreak/>
        <w:t>Innledning</w:t>
      </w:r>
      <w:bookmarkEnd w:id="3"/>
    </w:p>
    <w:p w14:paraId="1FF23C14" w14:textId="10756DDC" w:rsidR="009D6BCC" w:rsidRPr="00251DF4" w:rsidRDefault="009D6BCC" w:rsidP="009D6BCC">
      <w:r w:rsidRPr="00251DF4">
        <w:t xml:space="preserve">Asplan Viak har på oppdrag for </w:t>
      </w:r>
      <w:r w:rsidR="00041CEA" w:rsidRPr="00041CEA">
        <w:rPr>
          <w:highlight w:val="yellow"/>
        </w:rPr>
        <w:t>[python_bronnborer]</w:t>
      </w:r>
      <w:r w:rsidR="00B51357" w:rsidRPr="00251DF4">
        <w:t xml:space="preserve"> </w:t>
      </w:r>
      <w:r w:rsidRPr="00251DF4">
        <w:t xml:space="preserve">analysert og rapportert resultatene fra en termisk responstest. Responstesten er utført i et </w:t>
      </w:r>
      <w:r w:rsidR="00CD6ED3" w:rsidRPr="00073671">
        <w:rPr>
          <w:highlight w:val="yellow"/>
        </w:rPr>
        <w:t>[python_dybde]</w:t>
      </w:r>
      <w:r w:rsidRPr="00251DF4">
        <w:t xml:space="preserve"> m dypt borehull ved</w:t>
      </w:r>
      <w:r w:rsidR="002E540D" w:rsidRPr="00251DF4">
        <w:t xml:space="preserve"> </w:t>
      </w:r>
      <w:r w:rsidR="00041CEA" w:rsidRPr="00041CEA">
        <w:rPr>
          <w:highlight w:val="yellow"/>
        </w:rPr>
        <w:t>[python_sted]</w:t>
      </w:r>
      <w:r w:rsidR="00E35476" w:rsidRPr="00251DF4">
        <w:t>.</w:t>
      </w:r>
      <w:r w:rsidRPr="00251DF4">
        <w:t xml:space="preserve"> Formålet med den termiske responstesten er å finne stedsspesifikke parametere som grunnlag for riktig dimensjonering av et grunnvarmeanlegg. </w:t>
      </w:r>
    </w:p>
    <w:p w14:paraId="2AF7802B" w14:textId="3C21CB92" w:rsidR="009D6BCC" w:rsidRPr="00251DF4" w:rsidRDefault="009D6BCC" w:rsidP="009D6BCC">
      <w:r w:rsidRPr="00251DF4">
        <w:rPr>
          <w:rFonts w:eastAsia="Times New Roman" w:cs="Calibri"/>
        </w:rPr>
        <w:t xml:space="preserve">For å dimensjonere grunnvarmeanlegget med utgangspunkt i resultatene fra testen må det brukes egnet programvare, </w:t>
      </w:r>
      <w:r w:rsidR="00251DF4" w:rsidRPr="00251DF4">
        <w:rPr>
          <w:rFonts w:eastAsia="Times New Roman" w:cs="Calibri"/>
        </w:rPr>
        <w:t>f.eks.</w:t>
      </w:r>
      <w:r w:rsidRPr="00251DF4">
        <w:rPr>
          <w:rFonts w:eastAsia="Times New Roman" w:cs="Calibri"/>
        </w:rPr>
        <w:t xml:space="preserve"> EED (Earth Energy Designer), som ivaretar varmetransporten i berggrunnen og interaksjonen mellom energibrønnene.   </w:t>
      </w:r>
    </w:p>
    <w:p w14:paraId="73FCAE3C" w14:textId="7F208AE7" w:rsidR="009D6BCC" w:rsidRPr="00251DF4" w:rsidRDefault="009D6BCC" w:rsidP="009D6BCC">
      <w:r w:rsidRPr="00251DF4">
        <w:t xml:space="preserve">Rapporten beskriver hvilke undersøkelser og beregninger som er gjort, og resultatene fra disse. </w:t>
      </w:r>
    </w:p>
    <w:p w14:paraId="1E7DB63B" w14:textId="35344355" w:rsidR="00EF4959" w:rsidRPr="00251DF4" w:rsidRDefault="00EF4959" w:rsidP="009D6BCC"/>
    <w:p w14:paraId="3107E481" w14:textId="1E4CBB5D" w:rsidR="00EF4959" w:rsidRPr="00251DF4" w:rsidRDefault="00EF4959" w:rsidP="00EF4959">
      <w:pPr>
        <w:pStyle w:val="Heading1"/>
        <w:rPr>
          <w:rFonts w:asciiTheme="minorHAnsi" w:hAnsiTheme="minorHAnsi"/>
        </w:rPr>
      </w:pPr>
      <w:bookmarkStart w:id="4" w:name="_Toc120868570"/>
      <w:r w:rsidRPr="00251DF4">
        <w:rPr>
          <w:rFonts w:asciiTheme="minorHAnsi" w:hAnsiTheme="minorHAnsi"/>
        </w:rPr>
        <w:lastRenderedPageBreak/>
        <w:t>Undersøkelsesmetoder</w:t>
      </w:r>
      <w:bookmarkEnd w:id="4"/>
    </w:p>
    <w:p w14:paraId="00BC9629" w14:textId="7CD5E1C4" w:rsidR="00EF4959" w:rsidRPr="00251DF4" w:rsidRDefault="00EF4959" w:rsidP="00EF4959">
      <w:pPr>
        <w:pStyle w:val="Heading2"/>
        <w:rPr>
          <w:rFonts w:asciiTheme="minorHAnsi" w:hAnsiTheme="minorHAnsi"/>
        </w:rPr>
      </w:pPr>
      <w:bookmarkStart w:id="5" w:name="_Toc120868571"/>
      <w:r w:rsidRPr="00251DF4">
        <w:rPr>
          <w:rFonts w:asciiTheme="minorHAnsi" w:hAnsiTheme="minorHAnsi"/>
        </w:rPr>
        <w:t>Uforstyrret temperatur</w:t>
      </w:r>
      <w:bookmarkEnd w:id="5"/>
    </w:p>
    <w:p w14:paraId="7621CF9A" w14:textId="2D132095" w:rsidR="0056553F" w:rsidRPr="00251DF4" w:rsidRDefault="0056553F" w:rsidP="0056553F">
      <w:r w:rsidRPr="00251DF4">
        <w:t>Testborehullets naturlige temperatur, eller berggrunnens uforstyrrede temperatur (</w:t>
      </w:r>
      <w:r w:rsidR="00DA07D1" w:rsidRPr="00251DF4">
        <w:fldChar w:fldCharType="begin"/>
      </w:r>
      <w:r w:rsidR="00DA07D1" w:rsidRPr="00251DF4">
        <w:instrText xml:space="preserve"> REF  _Ref397760779 \* Lower \h  \* MERGEFORMAT </w:instrText>
      </w:r>
      <w:r w:rsidR="00DA07D1" w:rsidRPr="00251DF4">
        <w:fldChar w:fldCharType="separate"/>
      </w:r>
      <w:r w:rsidR="004F7C3A" w:rsidRPr="00251DF4">
        <w:t xml:space="preserve">figur </w:t>
      </w:r>
      <w:r w:rsidR="004F7C3A">
        <w:rPr>
          <w:noProof/>
        </w:rPr>
        <w:t>1</w:t>
      </w:r>
      <w:r w:rsidR="00DA07D1" w:rsidRPr="00251DF4">
        <w:fldChar w:fldCharType="end"/>
      </w:r>
      <w:r w:rsidRPr="00251DF4">
        <w:t>), er nødvendig for å analysere resultatene fra termisk responstest for å finne parameteren termisk borehullsmotstand. Uforstyrret temperatur er også en viktig parameter ved dimensjoneringen av brønnene i EED. Den uforstyrrede temperaturen er gjennomsnittstemperaturen i borehullet fra grunnvannsnivået og ned, i den vannfylte delen av borehullet (aktiv boredybde, se</w:t>
      </w:r>
      <w:r w:rsidR="00DD6BAD" w:rsidRPr="00251DF4">
        <w:t xml:space="preserve"> </w:t>
      </w:r>
      <w:r w:rsidR="00DD6BAD" w:rsidRPr="00251DF4">
        <w:fldChar w:fldCharType="begin"/>
      </w:r>
      <w:r w:rsidR="00DD6BAD" w:rsidRPr="00251DF4">
        <w:instrText xml:space="preserve"> REF  _Ref397760844 \* Lower \h  \* MERGEFORMAT </w:instrText>
      </w:r>
      <w:r w:rsidR="00DD6BAD" w:rsidRPr="00251DF4">
        <w:fldChar w:fldCharType="separate"/>
      </w:r>
      <w:r w:rsidR="004F7C3A" w:rsidRPr="00251DF4">
        <w:t xml:space="preserve">figur </w:t>
      </w:r>
      <w:r w:rsidR="004F7C3A">
        <w:rPr>
          <w:noProof/>
        </w:rPr>
        <w:t>2</w:t>
      </w:r>
      <w:r w:rsidR="00DD6BAD" w:rsidRPr="00251DF4">
        <w:fldChar w:fldCharType="end"/>
      </w:r>
      <w:r w:rsidRPr="00251DF4">
        <w:t xml:space="preserve">). </w:t>
      </w:r>
    </w:p>
    <w:p w14:paraId="34430C86" w14:textId="30157355" w:rsidR="00EF4959" w:rsidRPr="00251DF4" w:rsidRDefault="0056553F" w:rsidP="0056553F">
      <w:r w:rsidRPr="00251DF4">
        <w:t>Temperaturmålingen gjøres ved å føre en temperatursonde ned i kollektorslangen som måler temperaturen i borehullet. Dette gjøres vanligvis minst 3-4 dager etter boring, det vil si etter at fjellet har "hvilt" en stund og temperaturen nær borehullet er utlignet til sin normaltemperatur. Gjennomsnittsverdien av alle målingene i vannfylt del av borehullet utgjør verdien for berggrunnens uforstyrrede temperatur (Gehlin 2002).</w:t>
      </w:r>
    </w:p>
    <w:p w14:paraId="31422A13" w14:textId="0E3F9E7A" w:rsidR="00B63ECD" w:rsidRPr="00251DF4" w:rsidRDefault="00B63ECD" w:rsidP="0056553F">
      <w:r w:rsidRPr="009939B2">
        <w:rPr>
          <w:highlight w:val="magenta"/>
        </w:rPr>
        <w:t>En annen måte å måle uforstyrret temperatur er å sirkulere kollektorvæsken i energibrønnen ved lav hastighet i ca. 20-30 minutter. Dette gjøres etter at utstyr for termisk responstest er koblet opp, og rett før oppstart av termisk responstest. Temperaturen på inn- og utstrømmende kollektorvæske fra brønnen måles, registreres og hentes ut fra dataloggeren med PC. Sirkulasjonsbaserte temperaturmålinger av kollektorvæske gir en tilfredsstillende nøyaktighet av grunnens uforstyrrede temperatur. Det er denne målingen som ligger til grunn for verdien av uforstyrret temperatur som ligger til grunn i analysen av responstesten.</w:t>
      </w:r>
    </w:p>
    <w:p w14:paraId="791D2276" w14:textId="041012E3" w:rsidR="0056553F" w:rsidRPr="00251DF4" w:rsidRDefault="0056553F" w:rsidP="0056553F">
      <w:pPr>
        <w:pStyle w:val="Heading2"/>
        <w:rPr>
          <w:rFonts w:asciiTheme="minorHAnsi" w:hAnsiTheme="minorHAnsi"/>
        </w:rPr>
      </w:pPr>
      <w:bookmarkStart w:id="6" w:name="_Ref83205984"/>
      <w:bookmarkStart w:id="7" w:name="_Ref83206027"/>
      <w:bookmarkStart w:id="8" w:name="_Toc120868572"/>
      <w:r w:rsidRPr="00251DF4">
        <w:rPr>
          <w:rFonts w:asciiTheme="minorHAnsi" w:hAnsiTheme="minorHAnsi"/>
        </w:rPr>
        <w:t>Termisk responstest</w:t>
      </w:r>
      <w:bookmarkEnd w:id="6"/>
      <w:bookmarkEnd w:id="7"/>
      <w:bookmarkEnd w:id="8"/>
    </w:p>
    <w:p w14:paraId="24427CFD" w14:textId="6945D1BB" w:rsidR="00517D85" w:rsidRPr="00251DF4" w:rsidRDefault="00517D85" w:rsidP="00517D85">
      <w:r w:rsidRPr="00251DF4">
        <w:t>En termisk responstest av en energibrønn (</w:t>
      </w:r>
      <w:r w:rsidRPr="00251DF4">
        <w:fldChar w:fldCharType="begin"/>
      </w:r>
      <w:r w:rsidRPr="00251DF4">
        <w:instrText xml:space="preserve"> REF  _Ref397760844 \* Lower \h  \* MERGEFORMAT </w:instrText>
      </w:r>
      <w:r w:rsidRPr="00251DF4">
        <w:fldChar w:fldCharType="separate"/>
      </w:r>
      <w:r w:rsidR="004F7C3A" w:rsidRPr="00251DF4">
        <w:t xml:space="preserve">figur </w:t>
      </w:r>
      <w:r w:rsidR="004F7C3A">
        <w:rPr>
          <w:noProof/>
        </w:rPr>
        <w:t>2</w:t>
      </w:r>
      <w:r w:rsidRPr="00251DF4">
        <w:fldChar w:fldCharType="end"/>
      </w:r>
      <w:r w:rsidRPr="00251DF4">
        <w:t xml:space="preserve">) gir svar på to viktige dimensjoneringsfaktorer for større grunnvarmeanlegg. Dette er: </w:t>
      </w:r>
    </w:p>
    <w:p w14:paraId="25C1BBAC" w14:textId="1946F204" w:rsidR="00517D85" w:rsidRPr="00251DF4" w:rsidRDefault="00517D85" w:rsidP="00517D85">
      <w:pPr>
        <w:pStyle w:val="ListParagraph"/>
        <w:numPr>
          <w:ilvl w:val="0"/>
          <w:numId w:val="18"/>
        </w:numPr>
      </w:pPr>
      <w:r w:rsidRPr="00251DF4">
        <w:t>Effektiv varmeledningsevne (</w:t>
      </w:r>
      <w:r w:rsidR="009939B2" w:rsidRPr="009939B2">
        <w:rPr>
          <w:rFonts w:ascii="Calibri" w:hAnsi="Calibri" w:cs="Calibri"/>
        </w:rPr>
        <w:t>λ</w:t>
      </w:r>
      <w:r w:rsidRPr="00251DF4">
        <w:rPr>
          <w:vertAlign w:val="subscript"/>
        </w:rPr>
        <w:t>eff</w:t>
      </w:r>
      <w:r w:rsidRPr="00251DF4">
        <w:t>)</w:t>
      </w:r>
    </w:p>
    <w:p w14:paraId="14496D16" w14:textId="77777777" w:rsidR="00517D85" w:rsidRPr="00251DF4" w:rsidRDefault="00517D85" w:rsidP="00517D85">
      <w:pPr>
        <w:pStyle w:val="ListParagraph"/>
        <w:numPr>
          <w:ilvl w:val="0"/>
          <w:numId w:val="18"/>
        </w:numPr>
      </w:pPr>
      <w:r w:rsidRPr="00251DF4">
        <w:t>Termisk borehullsmotstand (R</w:t>
      </w:r>
      <w:r w:rsidRPr="00251DF4">
        <w:rPr>
          <w:vertAlign w:val="subscript"/>
        </w:rPr>
        <w:t>b</w:t>
      </w:r>
      <w:r w:rsidRPr="00251DF4">
        <w:t>)</w:t>
      </w:r>
    </w:p>
    <w:p w14:paraId="5FEA8FED" w14:textId="77777777" w:rsidR="00517D85" w:rsidRPr="00251DF4" w:rsidRDefault="00517D85" w:rsidP="00517D85">
      <w:r w:rsidRPr="00251DF4">
        <w:t xml:space="preserve">Effektiv varmeledningsevne for energibrønnen er summen av berggrunnens varmeledningsevne og eventuelt bidrag fra grunnvann i bevegelse. Av de tre </w:t>
      </w:r>
      <w:r w:rsidRPr="00251DF4">
        <w:lastRenderedPageBreak/>
        <w:t xml:space="preserve">mekanismene for varmeoverføring, representerer dette henholdsvis varmeledning (varmeledning i fast stoff) og konveksjon (væskestrømmer som transporterer energi). </w:t>
      </w:r>
    </w:p>
    <w:p w14:paraId="44A05402" w14:textId="7814EB61" w:rsidR="00517D85" w:rsidRPr="00251DF4" w:rsidRDefault="00517D85" w:rsidP="00517D85">
      <w:r w:rsidRPr="00251DF4">
        <w:t xml:space="preserve">Borehullsmotstand beskriver varmeoverføringen i borehullet, og hvor effektivt kollektoren fungerer som borehullsvarmeveksler. Lav borehullsmotstand betyr god varmeoverføring og lav temperaturforskjell mellom borehullsveggen og kollektorvæsken. </w:t>
      </w:r>
      <w:r w:rsidRPr="00251DF4">
        <w:fldChar w:fldCharType="begin"/>
      </w:r>
      <w:r w:rsidRPr="00251DF4">
        <w:instrText xml:space="preserve"> REF _Ref397761856 \h  \* MERGEFORMAT </w:instrText>
      </w:r>
      <w:r w:rsidRPr="00251DF4">
        <w:fldChar w:fldCharType="separate"/>
      </w:r>
      <w:r w:rsidR="004F7C3A" w:rsidRPr="00251DF4">
        <w:t xml:space="preserve">Formel </w:t>
      </w:r>
      <w:r w:rsidR="004F7C3A">
        <w:rPr>
          <w:noProof/>
        </w:rPr>
        <w:t>1</w:t>
      </w:r>
      <w:r w:rsidRPr="00251DF4">
        <w:fldChar w:fldCharType="end"/>
      </w:r>
      <w:r w:rsidRPr="00251DF4">
        <w:t xml:space="preserve"> beskriver sammenhengen for temperaturforskjellen mellom temperaturen i kollektorvæsken (T</w:t>
      </w:r>
      <w:r w:rsidRPr="00251DF4">
        <w:rPr>
          <w:vertAlign w:val="subscript"/>
        </w:rPr>
        <w:t>f</w:t>
      </w:r>
      <w:r w:rsidRPr="00251DF4">
        <w:t>) og borehullsveggen (T</w:t>
      </w:r>
      <w:r w:rsidRPr="00251DF4">
        <w:rPr>
          <w:vertAlign w:val="subscript"/>
        </w:rPr>
        <w:t>b</w:t>
      </w:r>
      <w:r w:rsidRPr="00251DF4">
        <w:t>) og den termiske borehullsmotstanden (R</w:t>
      </w:r>
      <w:r w:rsidRPr="00251DF4">
        <w:rPr>
          <w:vertAlign w:val="subscript"/>
        </w:rPr>
        <w:t>b</w:t>
      </w:r>
      <w:r w:rsidRPr="00251DF4">
        <w:t xml:space="preserve">) ved en gitt spesifikk varmeeffekt q (W/m). Se også </w:t>
      </w:r>
      <w:r w:rsidRPr="00251DF4">
        <w:fldChar w:fldCharType="begin"/>
      </w:r>
      <w:r w:rsidRPr="00251DF4">
        <w:instrText xml:space="preserve"> REF  _Ref397760844 \* Lower \h  \* MERGEFORMAT </w:instrText>
      </w:r>
      <w:r w:rsidRPr="00251DF4">
        <w:fldChar w:fldCharType="separate"/>
      </w:r>
      <w:r w:rsidR="004F7C3A" w:rsidRPr="00251DF4">
        <w:t xml:space="preserve">figur </w:t>
      </w:r>
      <w:r w:rsidR="004F7C3A">
        <w:rPr>
          <w:noProof/>
        </w:rPr>
        <w:t>2</w:t>
      </w:r>
      <w:r w:rsidRPr="00251DF4">
        <w:fldChar w:fldCharType="end"/>
      </w:r>
      <w:r w:rsidRPr="00251DF4">
        <w:t xml:space="preserve"> og en mer detaljert beskrivelse av termisk borehullsmotstand i Gehlin (</w:t>
      </w:r>
      <w:hyperlink r:id="rId24" w:history="1">
        <w:r w:rsidRPr="00251DF4">
          <w:rPr>
            <w:rStyle w:val="Hyperlink"/>
          </w:rPr>
          <w:t>1998</w:t>
        </w:r>
      </w:hyperlink>
      <w:r w:rsidRPr="00251DF4">
        <w:t xml:space="preserve"> og </w:t>
      </w:r>
      <w:hyperlink r:id="rId25" w:history="1">
        <w:r w:rsidRPr="00251DF4">
          <w:rPr>
            <w:rStyle w:val="Hyperlink"/>
          </w:rPr>
          <w:t>2002</w:t>
        </w:r>
      </w:hyperlink>
      <w:r w:rsidRPr="00251D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4"/>
        <w:gridCol w:w="4909"/>
        <w:gridCol w:w="283"/>
        <w:gridCol w:w="1276"/>
      </w:tblGrid>
      <w:tr w:rsidR="00517D85" w:rsidRPr="00251DF4" w14:paraId="2CB7DA5C" w14:textId="77777777" w:rsidTr="008D5F91">
        <w:tc>
          <w:tcPr>
            <w:tcW w:w="2174" w:type="dxa"/>
          </w:tcPr>
          <w:p w14:paraId="55C3B38E" w14:textId="77777777" w:rsidR="00517D85" w:rsidRPr="00251DF4" w:rsidRDefault="00517D85" w:rsidP="00517D85"/>
        </w:tc>
        <w:tc>
          <w:tcPr>
            <w:tcW w:w="4909" w:type="dxa"/>
            <w:hideMark/>
          </w:tcPr>
          <w:p w14:paraId="4FCC3ED4" w14:textId="78531AA7" w:rsidR="00517D85" w:rsidRPr="00251DF4" w:rsidRDefault="00000000" w:rsidP="00517D85">
            <m:oMathPara>
              <m:oMath>
                <m:sSub>
                  <m:sSubPr>
                    <m:ctrlPr>
                      <w:ins w:id="9" w:author="Sofie Hartvigsen" w:date="2023-03-14T13:56:00Z">
                        <w:rPr>
                          <w:rFonts w:ascii="Cambria Math" w:hAnsi="Cambria Math"/>
                        </w:rPr>
                      </w:ins>
                    </m:ctrlPr>
                  </m:sSubPr>
                  <m:e>
                    <m:r>
                      <m:rPr>
                        <m:sty m:val="p"/>
                      </m:rPr>
                      <w:rPr>
                        <w:rFonts w:ascii="Cambria Math" w:hAnsi="Cambria Math"/>
                      </w:rPr>
                      <m:t>T</m:t>
                    </m:r>
                  </m:e>
                  <m:sub>
                    <m:r>
                      <m:rPr>
                        <m:sty m:val="p"/>
                      </m:rPr>
                      <w:rPr>
                        <w:rFonts w:ascii="Cambria Math" w:hAnsi="Cambria Math"/>
                      </w:rPr>
                      <m:t>f</m:t>
                    </m:r>
                  </m:sub>
                </m:sSub>
                <m:r>
                  <m:rPr>
                    <m:sty m:val="p"/>
                  </m:rPr>
                  <w:rPr>
                    <w:rFonts w:ascii="Cambria Math" w:hAnsi="Cambria Math"/>
                  </w:rPr>
                  <m:t>-</m:t>
                </m:r>
                <m:sSub>
                  <m:sSubPr>
                    <m:ctrlPr>
                      <w:ins w:id="10" w:author="Sofie Hartvigsen" w:date="2023-03-14T13:56:00Z">
                        <w:rPr>
                          <w:rFonts w:ascii="Cambria Math" w:hAnsi="Cambria Math"/>
                        </w:rPr>
                      </w:ins>
                    </m:ctrlPr>
                  </m:sSubPr>
                  <m:e>
                    <m:r>
                      <m:rPr>
                        <m:sty m:val="p"/>
                      </m:rPr>
                      <w:rPr>
                        <w:rFonts w:ascii="Cambria Math" w:hAnsi="Cambria Math"/>
                      </w:rPr>
                      <m:t>T</m:t>
                    </m:r>
                  </m:e>
                  <m:sub>
                    <m:r>
                      <m:rPr>
                        <m:sty m:val="p"/>
                      </m:rPr>
                      <w:rPr>
                        <w:rFonts w:ascii="Cambria Math" w:hAnsi="Cambria Math"/>
                      </w:rPr>
                      <m:t>b</m:t>
                    </m:r>
                  </m:sub>
                </m:sSub>
                <m:r>
                  <m:rPr>
                    <m:sty m:val="p"/>
                  </m:rPr>
                  <w:rPr>
                    <w:rFonts w:ascii="Cambria Math" w:hAnsi="Cambria Math"/>
                  </w:rPr>
                  <m:t>=</m:t>
                </m:r>
                <m:sSub>
                  <m:sSubPr>
                    <m:ctrlPr>
                      <w:ins w:id="11" w:author="Sofie Hartvigsen" w:date="2023-03-14T13:56:00Z">
                        <w:rPr>
                          <w:rFonts w:ascii="Cambria Math" w:hAnsi="Cambria Math"/>
                        </w:rPr>
                      </w:ins>
                    </m:ctrlPr>
                  </m:sSubPr>
                  <m:e>
                    <m:r>
                      <m:rPr>
                        <m:sty m:val="p"/>
                      </m:rPr>
                      <w:rPr>
                        <w:rFonts w:ascii="Cambria Math" w:hAnsi="Cambria Math"/>
                      </w:rPr>
                      <m:t>R</m:t>
                    </m:r>
                  </m:e>
                  <m:sub>
                    <m:r>
                      <m:rPr>
                        <m:sty m:val="p"/>
                      </m:rPr>
                      <w:rPr>
                        <w:rFonts w:ascii="Cambria Math" w:hAnsi="Cambria Math"/>
                      </w:rPr>
                      <m:t>b</m:t>
                    </m:r>
                  </m:sub>
                </m:sSub>
                <m:r>
                  <m:rPr>
                    <m:sty m:val="p"/>
                  </m:rPr>
                  <w:rPr>
                    <w:rFonts w:ascii="Cambria Math" w:hAnsi="Cambria Math"/>
                  </w:rPr>
                  <w:sym w:font="Symbol" w:char="F0D7"/>
                </m:r>
                <m:r>
                  <m:rPr>
                    <m:sty m:val="p"/>
                  </m:rPr>
                  <w:rPr>
                    <w:rFonts w:ascii="Cambria Math" w:hAnsi="Cambria Math"/>
                  </w:rPr>
                  <m:t>q</m:t>
                </m:r>
              </m:oMath>
            </m:oMathPara>
          </w:p>
        </w:tc>
        <w:tc>
          <w:tcPr>
            <w:tcW w:w="283" w:type="dxa"/>
          </w:tcPr>
          <w:p w14:paraId="69932899" w14:textId="77777777" w:rsidR="00517D85" w:rsidRPr="00251DF4" w:rsidRDefault="00517D85" w:rsidP="00517D85"/>
        </w:tc>
        <w:tc>
          <w:tcPr>
            <w:tcW w:w="1276" w:type="dxa"/>
            <w:hideMark/>
          </w:tcPr>
          <w:p w14:paraId="4D8970C3" w14:textId="2B3D9A83" w:rsidR="00517D85" w:rsidRPr="00251DF4" w:rsidRDefault="00517D85" w:rsidP="00517D85">
            <w:bookmarkStart w:id="12" w:name="_Ref397761856"/>
            <w:r w:rsidRPr="00251DF4">
              <w:t xml:space="preserve">Formel </w:t>
            </w:r>
            <w:r w:rsidRPr="00251DF4">
              <w:fldChar w:fldCharType="begin"/>
            </w:r>
            <w:r w:rsidRPr="00251DF4">
              <w:rPr>
                <w:noProof/>
              </w:rPr>
              <w:instrText xml:space="preserve"> SEQ Formel \* ARABIC </w:instrText>
            </w:r>
            <w:r w:rsidRPr="00251DF4">
              <w:fldChar w:fldCharType="separate"/>
            </w:r>
            <w:r w:rsidR="004F7C3A">
              <w:rPr>
                <w:noProof/>
              </w:rPr>
              <w:t>1</w:t>
            </w:r>
            <w:r w:rsidRPr="00251DF4">
              <w:fldChar w:fldCharType="end"/>
            </w:r>
            <w:bookmarkEnd w:id="12"/>
          </w:p>
        </w:tc>
      </w:tr>
    </w:tbl>
    <w:p w14:paraId="2440B605" w14:textId="6EC01B84" w:rsidR="00517D85" w:rsidRPr="00251DF4" w:rsidRDefault="00517D85" w:rsidP="00517D85">
      <w:r w:rsidRPr="00251DF4">
        <w:t xml:space="preserve">Termisk responstest gjøres ved kontinuerlig og jevn tilførsel av varme til borehullet via oppvarmet kollektorvæske som sirkulerer i borehullets kollektorslange. Målinger av kollektorvæskens temperatur gir et svar på hvordan borehullets omgivende berggrunn responderer på varmetilførselen. Analyse av data fra termisk responstest gjøres vanligvis etter Gehlin (2002) og Signorelli (2004 og 2007). </w:t>
      </w:r>
    </w:p>
    <w:p w14:paraId="262B1D87" w14:textId="33AC841F" w:rsidR="002619D8" w:rsidRDefault="002607F2" w:rsidP="001B7082">
      <w:r w:rsidRPr="00251DF4">
        <w:t xml:space="preserve">Den praktiske delen av den termiske responstesten ved </w:t>
      </w:r>
      <w:r w:rsidR="00041CEA" w:rsidRPr="00041CEA">
        <w:rPr>
          <w:highlight w:val="yellow"/>
        </w:rPr>
        <w:t>[python_sted]</w:t>
      </w:r>
      <w:r w:rsidRPr="00251DF4">
        <w:t xml:space="preserve"> er utført av </w:t>
      </w:r>
      <w:r w:rsidR="00041CEA" w:rsidRPr="00041CEA">
        <w:rPr>
          <w:highlight w:val="yellow"/>
        </w:rPr>
        <w:t>[python_bronnborer]</w:t>
      </w:r>
      <w:r w:rsidR="00C036CF">
        <w:t>.</w:t>
      </w:r>
    </w:p>
    <w:p w14:paraId="7C2D34D1" w14:textId="6CAC5BE3" w:rsidR="00C019ED" w:rsidRPr="00251DF4" w:rsidRDefault="00C019ED" w:rsidP="00725B0A">
      <w:pPr>
        <w:jc w:val="center"/>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78"/>
      </w:tblGrid>
      <w:tr w:rsidR="00597C59" w:rsidRPr="00251DF4" w14:paraId="07FBABCB" w14:textId="77777777" w:rsidTr="002619D8">
        <w:tc>
          <w:tcPr>
            <w:tcW w:w="4678" w:type="dxa"/>
          </w:tcPr>
          <w:p w14:paraId="1FF97A11" w14:textId="6C6323FD" w:rsidR="00597C59" w:rsidRPr="00251DF4" w:rsidRDefault="00597C59" w:rsidP="00DD6BAD">
            <w:pPr>
              <w:pStyle w:val="Caption"/>
            </w:pPr>
            <w:r>
              <w:rPr>
                <w:noProof/>
              </w:rPr>
              <w:drawing>
                <wp:inline distT="0" distB="0" distL="0" distR="0" wp14:anchorId="32689BDF" wp14:editId="72308743">
                  <wp:extent cx="2547256" cy="3132000"/>
                  <wp:effectExtent l="0" t="0" r="571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26" cstate="print">
                            <a:extLst>
                              <a:ext uri="{28A0092B-C50C-407E-A947-70E740481C1C}">
                                <a14:useLocalDpi xmlns:a14="http://schemas.microsoft.com/office/drawing/2010/main" val="0"/>
                              </a:ext>
                            </a:extLst>
                          </a:blip>
                          <a:srcRect r="54708"/>
                          <a:stretch/>
                        </pic:blipFill>
                        <pic:spPr bwMode="auto">
                          <a:xfrm>
                            <a:off x="0" y="0"/>
                            <a:ext cx="2547256" cy="3132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8" w:type="dxa"/>
          </w:tcPr>
          <w:p w14:paraId="40CCB2FF" w14:textId="7CF14500" w:rsidR="00597C59" w:rsidRPr="00251DF4" w:rsidRDefault="00C77C42" w:rsidP="00DD6BAD">
            <w:pPr>
              <w:pStyle w:val="Caption"/>
            </w:pPr>
            <w:r>
              <w:rPr>
                <w:noProof/>
              </w:rPr>
              <w:drawing>
                <wp:inline distT="0" distB="0" distL="0" distR="0" wp14:anchorId="286EF6FC" wp14:editId="3AC3B886">
                  <wp:extent cx="2494170" cy="3123688"/>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06085" cy="3138610"/>
                          </a:xfrm>
                          <a:prstGeom prst="rect">
                            <a:avLst/>
                          </a:prstGeom>
                          <a:noFill/>
                        </pic:spPr>
                      </pic:pic>
                    </a:graphicData>
                  </a:graphic>
                </wp:inline>
              </w:drawing>
            </w:r>
          </w:p>
        </w:tc>
      </w:tr>
      <w:tr w:rsidR="00597C59" w:rsidRPr="00251DF4" w14:paraId="0BE7C83F" w14:textId="77777777" w:rsidTr="002619D8">
        <w:tc>
          <w:tcPr>
            <w:tcW w:w="4678" w:type="dxa"/>
          </w:tcPr>
          <w:p w14:paraId="5CFA4557" w14:textId="77777777" w:rsidR="00597C59" w:rsidRPr="00251DF4" w:rsidRDefault="00597C59" w:rsidP="00DD6BAD">
            <w:pPr>
              <w:pStyle w:val="Caption"/>
            </w:pPr>
          </w:p>
        </w:tc>
        <w:tc>
          <w:tcPr>
            <w:tcW w:w="4678" w:type="dxa"/>
          </w:tcPr>
          <w:p w14:paraId="0842F619" w14:textId="77777777" w:rsidR="00597C59" w:rsidRPr="00251DF4" w:rsidRDefault="00597C59" w:rsidP="00DD6BAD">
            <w:pPr>
              <w:pStyle w:val="Caption"/>
            </w:pPr>
          </w:p>
        </w:tc>
      </w:tr>
      <w:tr w:rsidR="00DD6BAD" w:rsidRPr="00251DF4" w14:paraId="7DDF1101" w14:textId="77777777" w:rsidTr="002619D8">
        <w:tc>
          <w:tcPr>
            <w:tcW w:w="4678" w:type="dxa"/>
          </w:tcPr>
          <w:p w14:paraId="479F4BD8" w14:textId="1DD91467" w:rsidR="00DD6BAD" w:rsidRPr="00251DF4" w:rsidRDefault="00DD6BAD" w:rsidP="00DD6BAD">
            <w:pPr>
              <w:pStyle w:val="Caption"/>
            </w:pPr>
            <w:bookmarkStart w:id="13" w:name="_Ref397760779"/>
            <w:r w:rsidRPr="00251DF4">
              <w:t xml:space="preserve">Figur </w:t>
            </w:r>
            <w:r w:rsidRPr="00251DF4">
              <w:fldChar w:fldCharType="begin"/>
            </w:r>
            <w:r w:rsidRPr="00251DF4">
              <w:rPr>
                <w:noProof/>
              </w:rPr>
              <w:instrText xml:space="preserve"> SEQ Figur \* ARABIC </w:instrText>
            </w:r>
            <w:r w:rsidRPr="00251DF4">
              <w:fldChar w:fldCharType="separate"/>
            </w:r>
            <w:r w:rsidR="004F7C3A">
              <w:rPr>
                <w:noProof/>
              </w:rPr>
              <w:t>1</w:t>
            </w:r>
            <w:r w:rsidRPr="00251DF4">
              <w:fldChar w:fldCharType="end"/>
            </w:r>
            <w:bookmarkEnd w:id="13"/>
            <w:r w:rsidRPr="00251DF4">
              <w:t xml:space="preserve">. Prinsippskisse av et teoretisk temperaturprofil i grunnen. Årstidsvariasjonene </w:t>
            </w:r>
            <w:r w:rsidRPr="00251DF4">
              <w:lastRenderedPageBreak/>
              <w:t xml:space="preserve">når ned til ca. 15 meters dybde (etter Ericsson 1985 i </w:t>
            </w:r>
            <w:hyperlink r:id="rId28" w:history="1">
              <w:r w:rsidRPr="00251DF4">
                <w:rPr>
                  <w:rStyle w:val="Hyperlink"/>
                </w:rPr>
                <w:t>Gehlin 2002</w:t>
              </w:r>
            </w:hyperlink>
            <w:r w:rsidRPr="00251DF4">
              <w:t>). Uforstyrret temperatur i grunnen er gjennomsnittstemperaturen i borehullet fra grunnvannsnivået og ned, i den vannfylte delen av borehullet (aktiv boredybde).</w:t>
            </w:r>
          </w:p>
        </w:tc>
        <w:tc>
          <w:tcPr>
            <w:tcW w:w="4678" w:type="dxa"/>
          </w:tcPr>
          <w:p w14:paraId="452D81F3" w14:textId="6F167149" w:rsidR="00DD6BAD" w:rsidRPr="00251DF4" w:rsidRDefault="00DD6BAD" w:rsidP="00DD6BAD">
            <w:pPr>
              <w:pStyle w:val="Caption"/>
            </w:pPr>
            <w:bookmarkStart w:id="14" w:name="_Ref397760844"/>
            <w:r w:rsidRPr="00251DF4">
              <w:lastRenderedPageBreak/>
              <w:t xml:space="preserve">Figur </w:t>
            </w:r>
            <w:r w:rsidRPr="00251DF4">
              <w:fldChar w:fldCharType="begin"/>
            </w:r>
            <w:r w:rsidRPr="00251DF4">
              <w:rPr>
                <w:noProof/>
              </w:rPr>
              <w:instrText xml:space="preserve"> SEQ Figur \* ARABIC </w:instrText>
            </w:r>
            <w:r w:rsidRPr="00251DF4">
              <w:fldChar w:fldCharType="separate"/>
            </w:r>
            <w:r w:rsidR="004F7C3A">
              <w:rPr>
                <w:noProof/>
              </w:rPr>
              <w:t>2</w:t>
            </w:r>
            <w:r w:rsidRPr="00251DF4">
              <w:fldChar w:fldCharType="end"/>
            </w:r>
            <w:bookmarkEnd w:id="14"/>
            <w:r w:rsidRPr="00251DF4">
              <w:t xml:space="preserve">. </w:t>
            </w:r>
            <w:bookmarkStart w:id="15" w:name="_Ref83042035"/>
            <w:r w:rsidRPr="00251DF4">
              <w:t xml:space="preserve">Prinsippskisse av en energibrønn i fjell med lukket kollektorslange. Angivelse av aktiv </w:t>
            </w:r>
            <w:r w:rsidRPr="00251DF4">
              <w:lastRenderedPageBreak/>
              <w:t>boredybde, effektiv varmeledningsevne (</w:t>
            </w:r>
            <w:r w:rsidR="00251DF4" w:rsidRPr="009939B2">
              <w:rPr>
                <w:rFonts w:cs="Calibri"/>
              </w:rPr>
              <w:t>λ</w:t>
            </w:r>
            <w:r w:rsidRPr="009939B2">
              <w:rPr>
                <w:rFonts w:cstheme="majorHAnsi"/>
                <w:vertAlign w:val="subscript"/>
              </w:rPr>
              <w:t>eff</w:t>
            </w:r>
            <w:r w:rsidRPr="00251DF4">
              <w:t>), temperatur i henholdsvis kollektorvæsken (T</w:t>
            </w:r>
            <w:r w:rsidRPr="00251DF4">
              <w:rPr>
                <w:vertAlign w:val="subscript"/>
              </w:rPr>
              <w:t>f</w:t>
            </w:r>
            <w:r w:rsidRPr="00251DF4">
              <w:t>) og borehullsveggen (T</w:t>
            </w:r>
            <w:r w:rsidRPr="00251DF4">
              <w:rPr>
                <w:vertAlign w:val="subscript"/>
              </w:rPr>
              <w:t>b</w:t>
            </w:r>
            <w:r w:rsidRPr="00251DF4">
              <w:t>). Modifisert etter NGU (</w:t>
            </w:r>
            <w:hyperlink r:id="rId29" w:history="1">
              <w:r w:rsidRPr="00251DF4">
                <w:rPr>
                  <w:rStyle w:val="Hyperlink"/>
                </w:rPr>
                <w:t>www.ngu.no</w:t>
              </w:r>
            </w:hyperlink>
            <w:r w:rsidRPr="00251DF4">
              <w:t>).</w:t>
            </w:r>
            <w:bookmarkEnd w:id="15"/>
          </w:p>
        </w:tc>
      </w:tr>
      <w:tr w:rsidR="00622C1D" w:rsidRPr="00251DF4" w14:paraId="343029B0" w14:textId="77777777" w:rsidTr="002619D8">
        <w:tc>
          <w:tcPr>
            <w:tcW w:w="4678" w:type="dxa"/>
          </w:tcPr>
          <w:p w14:paraId="5AC4590A" w14:textId="77777777" w:rsidR="00622C1D" w:rsidRPr="00251DF4" w:rsidRDefault="00622C1D" w:rsidP="00DD6BAD">
            <w:pPr>
              <w:keepNext/>
              <w:rPr>
                <w:noProof/>
              </w:rPr>
            </w:pPr>
          </w:p>
        </w:tc>
        <w:tc>
          <w:tcPr>
            <w:tcW w:w="4678" w:type="dxa"/>
          </w:tcPr>
          <w:p w14:paraId="3998C0FB" w14:textId="77777777" w:rsidR="00622C1D" w:rsidRPr="00251DF4" w:rsidRDefault="00622C1D" w:rsidP="00DD6BAD">
            <w:pPr>
              <w:keepNext/>
              <w:rPr>
                <w:noProof/>
              </w:rPr>
            </w:pPr>
          </w:p>
        </w:tc>
      </w:tr>
    </w:tbl>
    <w:p w14:paraId="46382DFC" w14:textId="77777777" w:rsidR="00DD6BAD" w:rsidRPr="00251DF4" w:rsidRDefault="00DD6BAD" w:rsidP="002607F2"/>
    <w:p w14:paraId="669E373F" w14:textId="77777777" w:rsidR="00DD6BAD" w:rsidRPr="00251DF4" w:rsidRDefault="00DD6BAD" w:rsidP="002607F2"/>
    <w:p w14:paraId="5AEC9548" w14:textId="77777777" w:rsidR="002607F2" w:rsidRPr="00251DF4" w:rsidRDefault="002607F2" w:rsidP="00517D85"/>
    <w:p w14:paraId="77B13D71" w14:textId="77777777" w:rsidR="0056553F" w:rsidRPr="00251DF4" w:rsidRDefault="0056553F" w:rsidP="0056553F"/>
    <w:p w14:paraId="47155E10" w14:textId="360B4B5E" w:rsidR="009D6BCC" w:rsidRPr="00251DF4" w:rsidRDefault="009D6BCC" w:rsidP="009D6BCC"/>
    <w:p w14:paraId="6A5714E9" w14:textId="37F6C2E9" w:rsidR="00393602" w:rsidRPr="00251DF4" w:rsidRDefault="00393602" w:rsidP="00393602">
      <w:pPr>
        <w:pStyle w:val="Heading1"/>
        <w:rPr>
          <w:rFonts w:asciiTheme="minorHAnsi" w:hAnsiTheme="minorHAnsi"/>
        </w:rPr>
      </w:pPr>
      <w:bookmarkStart w:id="16" w:name="_Toc120868573"/>
      <w:r w:rsidRPr="00251DF4">
        <w:rPr>
          <w:rFonts w:asciiTheme="minorHAnsi" w:hAnsiTheme="minorHAnsi"/>
        </w:rPr>
        <w:lastRenderedPageBreak/>
        <w:t>Områdebeskrivelse</w:t>
      </w:r>
      <w:bookmarkEnd w:id="16"/>
    </w:p>
    <w:p w14:paraId="27EDD3EA" w14:textId="247E4218" w:rsidR="00FB59B3" w:rsidRPr="00251DF4" w:rsidRDefault="00FB59B3" w:rsidP="00FB59B3">
      <w:r w:rsidRPr="00251DF4">
        <w:t xml:space="preserve">Lokaliseringen av testbrønnen ved </w:t>
      </w:r>
      <w:r w:rsidR="00041CEA" w:rsidRPr="00041CEA">
        <w:rPr>
          <w:highlight w:val="yellow"/>
        </w:rPr>
        <w:t>[python_sted]</w:t>
      </w:r>
      <w:r w:rsidRPr="00251DF4">
        <w:t xml:space="preserve"> er angitt av brønnborer og vises med rød markør i</w:t>
      </w:r>
      <w:r w:rsidR="0048153D" w:rsidRPr="00251DF4">
        <w:t xml:space="preserve"> </w:t>
      </w:r>
      <w:r w:rsidR="0048153D" w:rsidRPr="00251DF4">
        <w:fldChar w:fldCharType="begin"/>
      </w:r>
      <w:r w:rsidR="0048153D" w:rsidRPr="00251DF4">
        <w:instrText xml:space="preserve"> REF  _Ref83204582 \* Lower \h  \* MERGEFORMAT </w:instrText>
      </w:r>
      <w:r w:rsidR="0048153D" w:rsidRPr="00251DF4">
        <w:fldChar w:fldCharType="separate"/>
      </w:r>
      <w:r w:rsidR="004F7C3A" w:rsidRPr="00251DF4">
        <w:t xml:space="preserve">figur </w:t>
      </w:r>
      <w:r w:rsidR="004F7C3A">
        <w:rPr>
          <w:noProof/>
        </w:rPr>
        <w:t>3</w:t>
      </w:r>
      <w:r w:rsidR="0048153D" w:rsidRPr="00251DF4">
        <w:fldChar w:fldCharType="end"/>
      </w:r>
      <w:r w:rsidRPr="00251DF4">
        <w:t xml:space="preserve">. Løsmassekartet </w:t>
      </w:r>
      <w:r w:rsidR="00E6749D">
        <w:t>(</w:t>
      </w:r>
      <w:r w:rsidR="00E6749D">
        <w:fldChar w:fldCharType="begin"/>
      </w:r>
      <w:r w:rsidR="00E6749D">
        <w:instrText xml:space="preserve"> REF  _Ref112317005 \* Lower \h  \* MERGEFORMAT </w:instrText>
      </w:r>
      <w:r w:rsidR="00E6749D">
        <w:fldChar w:fldCharType="separate"/>
      </w:r>
      <w:r w:rsidR="004F7C3A" w:rsidRPr="00251DF4">
        <w:t xml:space="preserve">figur </w:t>
      </w:r>
      <w:r w:rsidR="004F7C3A">
        <w:rPr>
          <w:noProof/>
        </w:rPr>
        <w:t>4</w:t>
      </w:r>
      <w:r w:rsidR="00E6749D">
        <w:fldChar w:fldCharType="end"/>
      </w:r>
      <w:r w:rsidR="00E6749D">
        <w:t xml:space="preserve">) </w:t>
      </w:r>
      <w:r w:rsidRPr="00251DF4">
        <w:t xml:space="preserve">viser </w:t>
      </w:r>
      <w:r w:rsidR="001A7CBF" w:rsidRPr="00251DF4">
        <w:t>«Løsmasser».</w:t>
      </w:r>
      <w:r w:rsidR="00F76719" w:rsidRPr="00251DF4">
        <w:t xml:space="preserve"> </w:t>
      </w:r>
      <w:r w:rsidRPr="00251DF4">
        <w:t xml:space="preserve">Berggrunnen på stedet er av Norges geologiske undersøkelse kartlagt som </w:t>
      </w:r>
      <w:r w:rsidR="001A7CBF" w:rsidRPr="00251DF4">
        <w:t>«Berggrunn»</w:t>
      </w:r>
      <w:r w:rsidR="00A43374" w:rsidRPr="00251DF4">
        <w:t xml:space="preserve"> </w:t>
      </w:r>
      <w:r w:rsidR="00E6749D">
        <w:t>(</w:t>
      </w:r>
      <w:r w:rsidR="00E6749D">
        <w:fldChar w:fldCharType="begin"/>
      </w:r>
      <w:r w:rsidR="00E6749D">
        <w:instrText xml:space="preserve"> REF  _Ref112317015 \* Lower \h  \* MERGEFORMAT </w:instrText>
      </w:r>
      <w:r w:rsidR="00E6749D">
        <w:fldChar w:fldCharType="separate"/>
      </w:r>
      <w:r w:rsidR="004F7C3A" w:rsidRPr="00251DF4">
        <w:t xml:space="preserve">figur </w:t>
      </w:r>
      <w:r w:rsidR="004F7C3A">
        <w:rPr>
          <w:noProof/>
        </w:rPr>
        <w:t>5</w:t>
      </w:r>
      <w:r w:rsidR="00E6749D">
        <w:fldChar w:fldCharType="end"/>
      </w:r>
      <w:r w:rsidR="00E6749D">
        <w:t>).</w:t>
      </w:r>
    </w:p>
    <w:p w14:paraId="19805BC1" w14:textId="33198439" w:rsidR="0048153D" w:rsidRPr="00251DF4" w:rsidRDefault="001A7CBF" w:rsidP="0048153D">
      <w:pPr>
        <w:keepNext/>
      </w:pPr>
      <w:r w:rsidRPr="009939B2">
        <w:t>---</w:t>
      </w:r>
    </w:p>
    <w:p w14:paraId="77A09D82" w14:textId="78ECC945" w:rsidR="0048153D" w:rsidRPr="00251DF4" w:rsidRDefault="0048153D" w:rsidP="0048153D">
      <w:pPr>
        <w:pStyle w:val="Caption"/>
      </w:pPr>
      <w:bookmarkStart w:id="17" w:name="_Ref83204582"/>
      <w:r w:rsidRPr="00251DF4">
        <w:t xml:space="preserve">Figur </w:t>
      </w:r>
      <w:fldSimple w:instr=" SEQ Figur \* ARABIC ">
        <w:r w:rsidR="004F7C3A">
          <w:rPr>
            <w:noProof/>
          </w:rPr>
          <w:t>3</w:t>
        </w:r>
      </w:fldSimple>
      <w:bookmarkEnd w:id="17"/>
      <w:r w:rsidRPr="00251DF4">
        <w:t xml:space="preserve">. Plassering av </w:t>
      </w:r>
      <w:r w:rsidR="00041CEA" w:rsidRPr="00041CEA">
        <w:rPr>
          <w:highlight w:val="yellow"/>
        </w:rPr>
        <w:t>[python_sted]</w:t>
      </w:r>
      <w:r w:rsidRPr="00251DF4">
        <w:t xml:space="preserve"> med testbrønnen angitt med rød markør. Kilde: </w:t>
      </w:r>
      <w:r>
        <w:fldChar w:fldCharType="begin"/>
      </w:r>
      <w:r>
        <w:instrText xml:space="preserve"> HYPERLINK "https://kart.asplanviak.no/" </w:instrText>
      </w:r>
      <w:r>
        <w:fldChar w:fldCharType="separate"/>
      </w:r>
      <w:r w:rsidRPr="00251DF4">
        <w:rPr>
          <w:rStyle w:val="Hyperlink"/>
        </w:rPr>
        <w:t>https://kart.asplanviak.no/</w:t>
      </w:r>
      <w:r>
        <w:rPr>
          <w:rStyle w:val="Hyperlink"/>
        </w:rPr>
        <w:fldChar w:fldCharType="end"/>
      </w:r>
    </w:p>
    <w:p w14:paraId="07CDAC27" w14:textId="0AC94B0A" w:rsidR="0048153D" w:rsidRPr="00251DF4" w:rsidRDefault="0048153D" w:rsidP="00FB59B3"/>
    <w:p w14:paraId="7BCB0D4E" w14:textId="77777777" w:rsidR="001A7CBF" w:rsidRPr="00251DF4" w:rsidRDefault="001A7CBF" w:rsidP="001A7CBF">
      <w:pPr>
        <w:keepNext/>
      </w:pPr>
      <w:bookmarkStart w:id="18" w:name="_Ref83204788"/>
      <w:r w:rsidRPr="009939B2">
        <w:t>---</w:t>
      </w:r>
    </w:p>
    <w:p w14:paraId="0C1C3918" w14:textId="22437AD2" w:rsidR="0048153D" w:rsidRPr="00251DF4" w:rsidRDefault="0048153D" w:rsidP="008D5F91">
      <w:pPr>
        <w:pStyle w:val="Caption"/>
        <w:rPr>
          <w:rStyle w:val="Hyperlink"/>
        </w:rPr>
      </w:pPr>
      <w:bookmarkStart w:id="19" w:name="_Ref112317005"/>
      <w:r w:rsidRPr="00251DF4">
        <w:t xml:space="preserve">Figur </w:t>
      </w:r>
      <w:fldSimple w:instr=" SEQ Figur \* ARABIC ">
        <w:r w:rsidR="004F7C3A">
          <w:rPr>
            <w:noProof/>
          </w:rPr>
          <w:t>4</w:t>
        </w:r>
      </w:fldSimple>
      <w:bookmarkEnd w:id="18"/>
      <w:bookmarkEnd w:id="19"/>
      <w:r w:rsidRPr="00251DF4">
        <w:t xml:space="preserve">. Kart over løsmassegeologien i området. Testbrønnen er angitt med rød markør. Løsmassene ved </w:t>
      </w:r>
      <w:r w:rsidR="00041CEA" w:rsidRPr="00041CEA">
        <w:rPr>
          <w:highlight w:val="yellow"/>
        </w:rPr>
        <w:t>[python_sted]</w:t>
      </w:r>
      <w:r w:rsidRPr="00251DF4">
        <w:t xml:space="preserve"> er kartlagt som </w:t>
      </w:r>
      <w:r w:rsidR="001A7CBF" w:rsidRPr="00251DF4">
        <w:t>«Løsmasser».</w:t>
      </w:r>
      <w:r w:rsidRPr="00251DF4">
        <w:t xml:space="preserve"> Kilde: </w:t>
      </w:r>
      <w:hyperlink r:id="rId30" w:history="1">
        <w:r w:rsidRPr="00251DF4">
          <w:rPr>
            <w:rStyle w:val="Hyperlink"/>
          </w:rPr>
          <w:t>http://geo.ngu.no/kart/losmasse/</w:t>
        </w:r>
      </w:hyperlink>
    </w:p>
    <w:p w14:paraId="0ED81132" w14:textId="77777777" w:rsidR="008D5F91" w:rsidRPr="00251DF4" w:rsidRDefault="008D5F91" w:rsidP="008D5F91">
      <w:pPr>
        <w:rPr>
          <w:lang w:eastAsia="en-US"/>
        </w:rPr>
      </w:pPr>
    </w:p>
    <w:p w14:paraId="0F68FBEF" w14:textId="77777777" w:rsidR="001A7CBF" w:rsidRPr="00251DF4" w:rsidRDefault="001A7CBF" w:rsidP="001A7CBF">
      <w:pPr>
        <w:keepNext/>
      </w:pPr>
      <w:bookmarkStart w:id="20" w:name="_Ref83204796"/>
      <w:r w:rsidRPr="009939B2">
        <w:t>---</w:t>
      </w:r>
    </w:p>
    <w:p w14:paraId="2F42AF4E" w14:textId="15281479" w:rsidR="00745841" w:rsidRPr="00251DF4" w:rsidRDefault="0048153D" w:rsidP="0048153D">
      <w:pPr>
        <w:pStyle w:val="Caption"/>
      </w:pPr>
      <w:bookmarkStart w:id="21" w:name="_Ref112317015"/>
      <w:r w:rsidRPr="00251DF4">
        <w:t xml:space="preserve">Figur </w:t>
      </w:r>
      <w:fldSimple w:instr=" SEQ Figur \* ARABIC ">
        <w:r w:rsidR="004F7C3A">
          <w:rPr>
            <w:noProof/>
          </w:rPr>
          <w:t>5</w:t>
        </w:r>
      </w:fldSimple>
      <w:bookmarkEnd w:id="20"/>
      <w:bookmarkEnd w:id="21"/>
      <w:r w:rsidRPr="00251DF4">
        <w:t xml:space="preserve">. Berggrunnskart over området omkring testbrønnen. Berggrunnen er kartlagt som </w:t>
      </w:r>
      <w:r w:rsidR="001A7CBF" w:rsidRPr="00251DF4">
        <w:t>«Berggrunn».</w:t>
      </w:r>
      <w:r w:rsidRPr="00251DF4">
        <w:t xml:space="preserve"> Kilde: </w:t>
      </w:r>
      <w:hyperlink r:id="rId31" w:history="1">
        <w:r w:rsidRPr="00251DF4">
          <w:rPr>
            <w:rStyle w:val="Hyperlink"/>
          </w:rPr>
          <w:t>http://geo.ngu.no/kart/berggrunn/</w:t>
        </w:r>
      </w:hyperlink>
    </w:p>
    <w:p w14:paraId="0CBCBD44" w14:textId="18B824C0" w:rsidR="00745841" w:rsidRPr="00251DF4" w:rsidRDefault="00745841" w:rsidP="00745841">
      <w:pPr>
        <w:pStyle w:val="Heading1"/>
        <w:rPr>
          <w:rFonts w:asciiTheme="minorHAnsi" w:hAnsiTheme="minorHAnsi"/>
        </w:rPr>
      </w:pPr>
      <w:bookmarkStart w:id="22" w:name="_Toc120868574"/>
      <w:r w:rsidRPr="00251DF4">
        <w:rPr>
          <w:rFonts w:asciiTheme="minorHAnsi" w:hAnsiTheme="minorHAnsi"/>
        </w:rPr>
        <w:lastRenderedPageBreak/>
        <w:t>Resultater fra undersøkelser</w:t>
      </w:r>
      <w:bookmarkEnd w:id="22"/>
    </w:p>
    <w:p w14:paraId="2B685F45" w14:textId="3A3E4E53" w:rsidR="00745841" w:rsidRPr="00251DF4" w:rsidRDefault="00745841" w:rsidP="00745841">
      <w:pPr>
        <w:pStyle w:val="Heading2"/>
        <w:rPr>
          <w:rFonts w:asciiTheme="minorHAnsi" w:hAnsiTheme="minorHAnsi"/>
        </w:rPr>
      </w:pPr>
      <w:bookmarkStart w:id="23" w:name="_Toc120868575"/>
      <w:r w:rsidRPr="00251DF4">
        <w:rPr>
          <w:rFonts w:asciiTheme="minorHAnsi" w:hAnsiTheme="minorHAnsi"/>
        </w:rPr>
        <w:t>Opplysninger om testborehullet og øvrige testdata</w:t>
      </w:r>
      <w:bookmarkEnd w:id="23"/>
    </w:p>
    <w:p w14:paraId="1FBE8793" w14:textId="3799FFC5" w:rsidR="006F1862" w:rsidRPr="00251DF4" w:rsidRDefault="006F1862" w:rsidP="006F1862">
      <w:r w:rsidRPr="00251DF4">
        <w:t xml:space="preserve">Brønnskjema med informasjon om testborehullet er tatt med som vedlegg 1. De to tabellene under viser opplysninger om henholdsvis testborehullet og den termiske responstesten. </w:t>
      </w:r>
    </w:p>
    <w:p w14:paraId="7F5431FA" w14:textId="46DB376B" w:rsidR="000B2277" w:rsidRPr="00251DF4" w:rsidRDefault="00A52860" w:rsidP="000B2277">
      <w:pPr>
        <w:pStyle w:val="Caption"/>
        <w:keepNext/>
      </w:pPr>
      <w:r w:rsidRPr="00251DF4">
        <w:t xml:space="preserve">Tabell </w:t>
      </w:r>
      <w:fldSimple w:instr=" SEQ Tabell \* ARABIC ">
        <w:r w:rsidR="004F7C3A">
          <w:rPr>
            <w:noProof/>
          </w:rPr>
          <w:t>1</w:t>
        </w:r>
      </w:fldSimple>
      <w:r w:rsidRPr="00251DF4">
        <w:t xml:space="preserve">. Detaljer for testborehullet ved </w:t>
      </w:r>
      <w:r w:rsidR="00041CEA" w:rsidRPr="00041CEA">
        <w:rPr>
          <w:highlight w:val="yellow"/>
        </w:rPr>
        <w:t>[python_sted]</w:t>
      </w:r>
      <w:r w:rsidRPr="00251DF4">
        <w:t xml:space="preserve"> der det er utført en termisk responstest. </w:t>
      </w:r>
    </w:p>
    <w:tbl>
      <w:tblPr>
        <w:tblStyle w:val="TableGrid"/>
        <w:tblW w:w="0" w:type="auto"/>
        <w:tblLook w:val="04A0" w:firstRow="1" w:lastRow="0" w:firstColumn="1" w:lastColumn="0" w:noHBand="0" w:noVBand="1"/>
      </w:tblPr>
      <w:tblGrid>
        <w:gridCol w:w="5665"/>
        <w:gridCol w:w="3395"/>
      </w:tblGrid>
      <w:tr w:rsidR="00B020BC" w:rsidRPr="00251DF4" w14:paraId="237EFCCD" w14:textId="77777777" w:rsidTr="00B020BC">
        <w:tc>
          <w:tcPr>
            <w:tcW w:w="9060" w:type="dxa"/>
            <w:gridSpan w:val="2"/>
            <w:shd w:val="clear" w:color="auto" w:fill="F0F8E8" w:themeFill="accent1" w:themeFillTint="33"/>
          </w:tcPr>
          <w:p w14:paraId="031DA63C" w14:textId="5AE04E92" w:rsidR="00B020BC" w:rsidRPr="00251DF4" w:rsidRDefault="00B020BC" w:rsidP="006F1862">
            <w:r w:rsidRPr="00251DF4">
              <w:t>Beskrivelse</w:t>
            </w:r>
            <w:r w:rsidR="00A57EDA" w:rsidRPr="00251DF4">
              <w:t xml:space="preserve"> – testborehull </w:t>
            </w:r>
          </w:p>
        </w:tc>
      </w:tr>
      <w:tr w:rsidR="00CA47D5" w:rsidRPr="00251DF4" w14:paraId="3035EF5A" w14:textId="77777777" w:rsidTr="00A52860">
        <w:tc>
          <w:tcPr>
            <w:tcW w:w="5665" w:type="dxa"/>
          </w:tcPr>
          <w:p w14:paraId="5AED0AF4" w14:textId="1DB33903" w:rsidR="00CA47D5" w:rsidRPr="00251DF4" w:rsidRDefault="00CA47D5" w:rsidP="006F1862">
            <w:r w:rsidRPr="00251DF4">
              <w:t>Boredato</w:t>
            </w:r>
          </w:p>
        </w:tc>
        <w:tc>
          <w:tcPr>
            <w:tcW w:w="3395" w:type="dxa"/>
          </w:tcPr>
          <w:p w14:paraId="52CA268E" w14:textId="2DCAD199" w:rsidR="00CA47D5" w:rsidRPr="00251DF4" w:rsidRDefault="00CA47D5" w:rsidP="006F1862"/>
        </w:tc>
      </w:tr>
      <w:tr w:rsidR="00CA47D5" w:rsidRPr="00251DF4" w14:paraId="43357A0C" w14:textId="77777777" w:rsidTr="00A52860">
        <w:tc>
          <w:tcPr>
            <w:tcW w:w="5665" w:type="dxa"/>
          </w:tcPr>
          <w:p w14:paraId="5E25812F" w14:textId="02309AA2" w:rsidR="00CA47D5" w:rsidRPr="00251DF4" w:rsidRDefault="00CA47D5" w:rsidP="006F1862">
            <w:r w:rsidRPr="00251DF4">
              <w:t>Boredybde [m]</w:t>
            </w:r>
          </w:p>
        </w:tc>
        <w:tc>
          <w:tcPr>
            <w:tcW w:w="3395" w:type="dxa"/>
          </w:tcPr>
          <w:p w14:paraId="5FD9D7B7" w14:textId="26739A9F" w:rsidR="00CA47D5" w:rsidRPr="00251DF4" w:rsidRDefault="00CD6ED3" w:rsidP="006F1862">
            <w:r w:rsidRPr="00073671">
              <w:rPr>
                <w:highlight w:val="yellow"/>
              </w:rPr>
              <w:t>[python_dybde]</w:t>
            </w:r>
          </w:p>
        </w:tc>
      </w:tr>
      <w:tr w:rsidR="00CA47D5" w:rsidRPr="00251DF4" w14:paraId="5A20D434" w14:textId="77777777" w:rsidTr="00A52860">
        <w:tc>
          <w:tcPr>
            <w:tcW w:w="5665" w:type="dxa"/>
          </w:tcPr>
          <w:p w14:paraId="7F659FAA" w14:textId="4C4C081E" w:rsidR="00CA47D5" w:rsidRPr="00251DF4" w:rsidRDefault="00CA47D5" w:rsidP="006F1862">
            <w:r w:rsidRPr="00251DF4">
              <w:t>Lengde kollektorslange eks. bunnlodd [m]</w:t>
            </w:r>
          </w:p>
        </w:tc>
        <w:tc>
          <w:tcPr>
            <w:tcW w:w="3395" w:type="dxa"/>
          </w:tcPr>
          <w:p w14:paraId="78AB2E6C" w14:textId="58FB8A33" w:rsidR="00CA47D5" w:rsidRPr="00251DF4" w:rsidRDefault="00CA47D5" w:rsidP="006F1862"/>
        </w:tc>
      </w:tr>
      <w:tr w:rsidR="00CA47D5" w:rsidRPr="00251DF4" w14:paraId="7C3988D4" w14:textId="77777777" w:rsidTr="00A52860">
        <w:tc>
          <w:tcPr>
            <w:tcW w:w="5665" w:type="dxa"/>
          </w:tcPr>
          <w:p w14:paraId="74471C57" w14:textId="786D17A1" w:rsidR="00CA47D5" w:rsidRPr="00251DF4" w:rsidRDefault="00CA47D5" w:rsidP="006F1862">
            <w:r w:rsidRPr="00251DF4">
              <w:t>Dyp til fjell [m]</w:t>
            </w:r>
          </w:p>
        </w:tc>
        <w:tc>
          <w:tcPr>
            <w:tcW w:w="3395" w:type="dxa"/>
          </w:tcPr>
          <w:p w14:paraId="6717197C" w14:textId="44F19FD8" w:rsidR="00CA47D5" w:rsidRPr="00251DF4" w:rsidRDefault="00CA47D5" w:rsidP="006F1862"/>
        </w:tc>
      </w:tr>
      <w:tr w:rsidR="00CA47D5" w:rsidRPr="00251DF4" w14:paraId="351157C2" w14:textId="77777777" w:rsidTr="00A52860">
        <w:tc>
          <w:tcPr>
            <w:tcW w:w="5665" w:type="dxa"/>
          </w:tcPr>
          <w:p w14:paraId="5F708480" w14:textId="5ECE9B62" w:rsidR="00CA47D5" w:rsidRPr="00251DF4" w:rsidRDefault="00CA47D5" w:rsidP="006F1862">
            <w:r w:rsidRPr="00251DF4">
              <w:t>Fôringsrørlengde</w:t>
            </w:r>
          </w:p>
        </w:tc>
        <w:tc>
          <w:tcPr>
            <w:tcW w:w="3395" w:type="dxa"/>
          </w:tcPr>
          <w:p w14:paraId="7A980554" w14:textId="048DE8BB" w:rsidR="00CA47D5" w:rsidRPr="00251DF4" w:rsidRDefault="00CA47D5" w:rsidP="006F1862"/>
        </w:tc>
      </w:tr>
      <w:tr w:rsidR="00CA47D5" w:rsidRPr="00251DF4" w14:paraId="7D12BBFF" w14:textId="77777777" w:rsidTr="00A52860">
        <w:tc>
          <w:tcPr>
            <w:tcW w:w="5665" w:type="dxa"/>
          </w:tcPr>
          <w:p w14:paraId="01B2B3D8" w14:textId="034CE9D4" w:rsidR="00CA47D5" w:rsidRPr="00251DF4" w:rsidRDefault="00CA47D5" w:rsidP="006F1862">
            <w:r w:rsidRPr="00251DF4">
              <w:t>Diameter borehull [mm]</w:t>
            </w:r>
          </w:p>
        </w:tc>
        <w:tc>
          <w:tcPr>
            <w:tcW w:w="3395" w:type="dxa"/>
          </w:tcPr>
          <w:p w14:paraId="3FAA2323" w14:textId="7D7829DB" w:rsidR="00CA47D5" w:rsidRPr="00251DF4" w:rsidRDefault="00CA47D5" w:rsidP="006F1862"/>
        </w:tc>
      </w:tr>
      <w:tr w:rsidR="00CA47D5" w:rsidRPr="00251DF4" w14:paraId="31073225" w14:textId="77777777" w:rsidTr="00A52860">
        <w:tc>
          <w:tcPr>
            <w:tcW w:w="5665" w:type="dxa"/>
          </w:tcPr>
          <w:p w14:paraId="45143DFC" w14:textId="59853E40" w:rsidR="00CA47D5" w:rsidRPr="00251DF4" w:rsidRDefault="00CA47D5" w:rsidP="006F1862">
            <w:r w:rsidRPr="00251DF4">
              <w:t>Diameter fôringsrør [mm]</w:t>
            </w:r>
          </w:p>
        </w:tc>
        <w:tc>
          <w:tcPr>
            <w:tcW w:w="3395" w:type="dxa"/>
          </w:tcPr>
          <w:p w14:paraId="349AC869" w14:textId="41D47C87" w:rsidR="00CA47D5" w:rsidRPr="00251DF4" w:rsidRDefault="00CA47D5" w:rsidP="006F1862"/>
        </w:tc>
      </w:tr>
      <w:tr w:rsidR="00CA47D5" w:rsidRPr="00251DF4" w14:paraId="1AFE49B9" w14:textId="77777777" w:rsidTr="00A52860">
        <w:tc>
          <w:tcPr>
            <w:tcW w:w="5665" w:type="dxa"/>
          </w:tcPr>
          <w:p w14:paraId="1478980C" w14:textId="24A02FB0" w:rsidR="00CA47D5" w:rsidRPr="00251DF4" w:rsidRDefault="00CA47D5" w:rsidP="006F1862">
            <w:r w:rsidRPr="00251DF4">
              <w:t>Vanngiverevne [</w:t>
            </w:r>
            <w:r w:rsidR="001E55FD" w:rsidRPr="00251DF4">
              <w:t>liter</w:t>
            </w:r>
            <w:r w:rsidRPr="00251DF4">
              <w:t>/time]</w:t>
            </w:r>
          </w:p>
        </w:tc>
        <w:tc>
          <w:tcPr>
            <w:tcW w:w="3395" w:type="dxa"/>
          </w:tcPr>
          <w:p w14:paraId="716DC3D2" w14:textId="0FBA10DA" w:rsidR="00CA47D5" w:rsidRPr="00251DF4" w:rsidRDefault="00CA47D5" w:rsidP="006F1862"/>
        </w:tc>
      </w:tr>
      <w:tr w:rsidR="00CA47D5" w:rsidRPr="00251DF4" w14:paraId="050AA723" w14:textId="77777777" w:rsidTr="00A52860">
        <w:tc>
          <w:tcPr>
            <w:tcW w:w="5665" w:type="dxa"/>
          </w:tcPr>
          <w:p w14:paraId="56B32FEA" w14:textId="6E15BE21" w:rsidR="00CA47D5" w:rsidRPr="00251DF4" w:rsidRDefault="00CA47D5" w:rsidP="006F1862">
            <w:r w:rsidRPr="00251DF4">
              <w:t>Registrert sleppe/vanninnslag [meter under terreng]</w:t>
            </w:r>
          </w:p>
        </w:tc>
        <w:tc>
          <w:tcPr>
            <w:tcW w:w="3395" w:type="dxa"/>
          </w:tcPr>
          <w:p w14:paraId="3341F96D" w14:textId="70252B72" w:rsidR="005D2507" w:rsidRPr="00251DF4" w:rsidRDefault="005D2507" w:rsidP="006F1862"/>
        </w:tc>
      </w:tr>
      <w:tr w:rsidR="00CA47D5" w:rsidRPr="00251DF4" w14:paraId="43E8E8B4" w14:textId="77777777" w:rsidTr="00A52860">
        <w:tc>
          <w:tcPr>
            <w:tcW w:w="5665" w:type="dxa"/>
          </w:tcPr>
          <w:p w14:paraId="1831C06E" w14:textId="1AA1CE8C" w:rsidR="00CA47D5" w:rsidRPr="00251DF4" w:rsidRDefault="00CA47D5" w:rsidP="006F1862">
            <w:r w:rsidRPr="00251DF4">
              <w:t>Grunnvannsnivå [meter under terreng]</w:t>
            </w:r>
          </w:p>
        </w:tc>
        <w:tc>
          <w:tcPr>
            <w:tcW w:w="3395" w:type="dxa"/>
          </w:tcPr>
          <w:p w14:paraId="47AFF222" w14:textId="0D52EC1D" w:rsidR="00CA47D5" w:rsidRPr="00251DF4" w:rsidRDefault="00CA47D5" w:rsidP="006F1862"/>
        </w:tc>
      </w:tr>
      <w:tr w:rsidR="00A52860" w:rsidRPr="00251DF4" w14:paraId="75A8A458" w14:textId="77777777" w:rsidTr="00A52860">
        <w:tc>
          <w:tcPr>
            <w:tcW w:w="5665" w:type="dxa"/>
          </w:tcPr>
          <w:p w14:paraId="7D747D68" w14:textId="59B16263" w:rsidR="00A52860" w:rsidRPr="00251DF4" w:rsidRDefault="00A52860" w:rsidP="006F1862">
            <w:r w:rsidRPr="00251DF4">
              <w:t>Boreretning</w:t>
            </w:r>
          </w:p>
        </w:tc>
        <w:tc>
          <w:tcPr>
            <w:tcW w:w="3395" w:type="dxa"/>
          </w:tcPr>
          <w:p w14:paraId="78FBF9BC" w14:textId="19B1ACBC" w:rsidR="00A52860" w:rsidRPr="00251DF4" w:rsidRDefault="00A52860" w:rsidP="006F1862">
            <w:r w:rsidRPr="00251DF4">
              <w:t>Loddrett</w:t>
            </w:r>
          </w:p>
        </w:tc>
      </w:tr>
      <w:tr w:rsidR="00A52860" w:rsidRPr="00251DF4" w14:paraId="4C56E488" w14:textId="77777777" w:rsidTr="00A52860">
        <w:tc>
          <w:tcPr>
            <w:tcW w:w="5665" w:type="dxa"/>
          </w:tcPr>
          <w:p w14:paraId="58B23D20" w14:textId="66635C19" w:rsidR="00A52860" w:rsidRPr="00251DF4" w:rsidRDefault="00A52860" w:rsidP="006F1862">
            <w:r w:rsidRPr="00251DF4">
              <w:t>Kollektor</w:t>
            </w:r>
          </w:p>
        </w:tc>
        <w:tc>
          <w:tcPr>
            <w:tcW w:w="3395" w:type="dxa"/>
          </w:tcPr>
          <w:p w14:paraId="48DFCA0B" w14:textId="4138DA4B" w:rsidR="00A52860" w:rsidRPr="00251DF4" w:rsidRDefault="00A52860" w:rsidP="006F1862"/>
        </w:tc>
      </w:tr>
      <w:tr w:rsidR="00A52860" w:rsidRPr="00251DF4" w14:paraId="76A2ADFB" w14:textId="77777777" w:rsidTr="00A52860">
        <w:tc>
          <w:tcPr>
            <w:tcW w:w="5665" w:type="dxa"/>
          </w:tcPr>
          <w:p w14:paraId="7B05BC86" w14:textId="3A39EEB2" w:rsidR="00A52860" w:rsidRPr="00251DF4" w:rsidRDefault="00A52860" w:rsidP="006F1862">
            <w:r w:rsidRPr="00251DF4">
              <w:t>Vannfylt borehull, effektiv kollektorlengde [m]</w:t>
            </w:r>
          </w:p>
        </w:tc>
        <w:tc>
          <w:tcPr>
            <w:tcW w:w="3395" w:type="dxa"/>
          </w:tcPr>
          <w:p w14:paraId="261E6202" w14:textId="285118F5" w:rsidR="00A52860" w:rsidRPr="00251DF4" w:rsidRDefault="00A52860" w:rsidP="006F1862"/>
        </w:tc>
      </w:tr>
      <w:tr w:rsidR="00A52860" w:rsidRPr="00251DF4" w14:paraId="1E2B526B" w14:textId="77777777" w:rsidTr="00A52860">
        <w:tc>
          <w:tcPr>
            <w:tcW w:w="5665" w:type="dxa"/>
          </w:tcPr>
          <w:p w14:paraId="19CC5CC9" w14:textId="0D121714" w:rsidR="00A52860" w:rsidRPr="00251DF4" w:rsidRDefault="00A52860" w:rsidP="006F1862">
            <w:r w:rsidRPr="00251DF4">
              <w:t>Type kollektorvæske</w:t>
            </w:r>
          </w:p>
        </w:tc>
        <w:tc>
          <w:tcPr>
            <w:tcW w:w="3395" w:type="dxa"/>
          </w:tcPr>
          <w:p w14:paraId="501058CB" w14:textId="4A37263A" w:rsidR="00A52860" w:rsidRPr="00251DF4" w:rsidRDefault="00A52860" w:rsidP="006F1862"/>
        </w:tc>
      </w:tr>
    </w:tbl>
    <w:p w14:paraId="29F5E76F" w14:textId="0DD3A046" w:rsidR="00CA47D5" w:rsidRPr="00251DF4" w:rsidRDefault="00CA47D5" w:rsidP="006F1862"/>
    <w:p w14:paraId="795EB8EF" w14:textId="20581257" w:rsidR="001E55FD" w:rsidRPr="00251DF4" w:rsidRDefault="001E55FD" w:rsidP="001E55FD">
      <w:pPr>
        <w:pStyle w:val="Caption"/>
        <w:keepNext/>
      </w:pPr>
      <w:r w:rsidRPr="00251DF4">
        <w:t xml:space="preserve">Tabell </w:t>
      </w:r>
      <w:fldSimple w:instr=" SEQ Tabell \* ARABIC ">
        <w:r w:rsidR="004F7C3A">
          <w:rPr>
            <w:noProof/>
          </w:rPr>
          <w:t>2</w:t>
        </w:r>
      </w:fldSimple>
      <w:r w:rsidRPr="00251DF4">
        <w:t>. Detaljer for den termiske responsteste</w:t>
      </w:r>
      <w:r w:rsidR="008D5F91" w:rsidRPr="00251DF4">
        <w:t xml:space="preserve">n ved </w:t>
      </w:r>
      <w:r w:rsidR="00041CEA" w:rsidRPr="00041CEA">
        <w:rPr>
          <w:highlight w:val="yellow"/>
        </w:rPr>
        <w:t>[python_sted]</w:t>
      </w:r>
      <w:r w:rsidR="00041CEA">
        <w:t>.</w:t>
      </w:r>
      <w:r w:rsidRPr="00251DF4">
        <w:t xml:space="preserve"> </w:t>
      </w:r>
    </w:p>
    <w:tbl>
      <w:tblPr>
        <w:tblStyle w:val="TableGrid"/>
        <w:tblW w:w="0" w:type="auto"/>
        <w:tblLook w:val="04A0" w:firstRow="1" w:lastRow="0" w:firstColumn="1" w:lastColumn="0" w:noHBand="0" w:noVBand="1"/>
      </w:tblPr>
      <w:tblGrid>
        <w:gridCol w:w="5665"/>
        <w:gridCol w:w="3395"/>
      </w:tblGrid>
      <w:tr w:rsidR="00A52860" w:rsidRPr="00251DF4" w14:paraId="6F596464" w14:textId="77777777" w:rsidTr="00A52860">
        <w:tc>
          <w:tcPr>
            <w:tcW w:w="9060" w:type="dxa"/>
            <w:gridSpan w:val="2"/>
            <w:shd w:val="clear" w:color="auto" w:fill="F0F8E8" w:themeFill="accent1" w:themeFillTint="33"/>
          </w:tcPr>
          <w:p w14:paraId="0C107B5D" w14:textId="2828C386" w:rsidR="00A52860" w:rsidRPr="00251DF4" w:rsidRDefault="00A52860" w:rsidP="006F1862">
            <w:r w:rsidRPr="00251DF4">
              <w:t>Beskrivelse</w:t>
            </w:r>
            <w:r w:rsidR="00A57EDA" w:rsidRPr="00251DF4">
              <w:t xml:space="preserve"> – termisk responstest</w:t>
            </w:r>
          </w:p>
        </w:tc>
      </w:tr>
      <w:tr w:rsidR="00A52860" w:rsidRPr="00251DF4" w14:paraId="5A8CFFFA" w14:textId="77777777" w:rsidTr="001E55FD">
        <w:tc>
          <w:tcPr>
            <w:tcW w:w="5665" w:type="dxa"/>
          </w:tcPr>
          <w:p w14:paraId="536D46B7" w14:textId="2A1A064C" w:rsidR="00A52860" w:rsidRPr="00251DF4" w:rsidRDefault="00A57EDA" w:rsidP="006F1862">
            <w:r w:rsidRPr="00251DF4">
              <w:t>Måleperiode</w:t>
            </w:r>
          </w:p>
        </w:tc>
        <w:tc>
          <w:tcPr>
            <w:tcW w:w="3395" w:type="dxa"/>
          </w:tcPr>
          <w:p w14:paraId="223EB406" w14:textId="40C253E4" w:rsidR="00A52860" w:rsidRPr="00251DF4" w:rsidRDefault="00A52860" w:rsidP="006F1862"/>
        </w:tc>
      </w:tr>
      <w:tr w:rsidR="00A57EDA" w:rsidRPr="00251DF4" w14:paraId="65C54D65" w14:textId="77777777" w:rsidTr="001E55FD">
        <w:tc>
          <w:tcPr>
            <w:tcW w:w="5665" w:type="dxa"/>
          </w:tcPr>
          <w:p w14:paraId="75FE9339" w14:textId="1C1B778E" w:rsidR="00A57EDA" w:rsidRPr="00251DF4" w:rsidRDefault="00A57EDA" w:rsidP="006F1862">
            <w:r w:rsidRPr="00251DF4">
              <w:t>Midlere effekt [kW]</w:t>
            </w:r>
          </w:p>
        </w:tc>
        <w:tc>
          <w:tcPr>
            <w:tcW w:w="3395" w:type="dxa"/>
          </w:tcPr>
          <w:p w14:paraId="4262DD01" w14:textId="7A191CFA" w:rsidR="00A57EDA" w:rsidRPr="00251DF4" w:rsidRDefault="00A57EDA" w:rsidP="006F1862"/>
        </w:tc>
      </w:tr>
      <w:tr w:rsidR="00A57EDA" w:rsidRPr="00251DF4" w14:paraId="36E32D0E" w14:textId="77777777" w:rsidTr="001E55FD">
        <w:tc>
          <w:tcPr>
            <w:tcW w:w="5665" w:type="dxa"/>
          </w:tcPr>
          <w:p w14:paraId="25DC5989" w14:textId="2A8198B3" w:rsidR="00A57EDA" w:rsidRPr="00251DF4" w:rsidRDefault="00A57EDA" w:rsidP="006F1862">
            <w:r w:rsidRPr="00251DF4">
              <w:t>Spesifikk tilført effekt [W/m]</w:t>
            </w:r>
          </w:p>
        </w:tc>
        <w:tc>
          <w:tcPr>
            <w:tcW w:w="3395" w:type="dxa"/>
          </w:tcPr>
          <w:p w14:paraId="1163A5FA" w14:textId="27EEB201" w:rsidR="00A57EDA" w:rsidRPr="00AC536B" w:rsidRDefault="00AC536B" w:rsidP="006F1862">
            <w:pPr>
              <w:rPr>
                <w:b/>
                <w:bCs/>
              </w:rPr>
            </w:pPr>
            <w:r w:rsidRPr="00AC536B">
              <w:rPr>
                <w:b/>
                <w:bCs/>
              </w:rPr>
              <w:t>*</w:t>
            </w:r>
          </w:p>
        </w:tc>
      </w:tr>
      <w:tr w:rsidR="001E55FD" w:rsidRPr="00251DF4" w14:paraId="2BB22DBC" w14:textId="77777777" w:rsidTr="001E55FD">
        <w:tc>
          <w:tcPr>
            <w:tcW w:w="5665" w:type="dxa"/>
          </w:tcPr>
          <w:p w14:paraId="77E4DAB5" w14:textId="65BD8ED5" w:rsidR="001E55FD" w:rsidRPr="00251DF4" w:rsidRDefault="001E55FD" w:rsidP="006F1862">
            <w:r w:rsidRPr="00251DF4">
              <w:t>Strømningshastighet kollektorvæske [liter/sekund]</w:t>
            </w:r>
          </w:p>
        </w:tc>
        <w:tc>
          <w:tcPr>
            <w:tcW w:w="3395" w:type="dxa"/>
          </w:tcPr>
          <w:p w14:paraId="21A7569B" w14:textId="2D5E0B3D" w:rsidR="001E55FD" w:rsidRPr="00251DF4" w:rsidRDefault="001E55FD" w:rsidP="006F1862"/>
        </w:tc>
      </w:tr>
    </w:tbl>
    <w:p w14:paraId="0B2FA33D" w14:textId="4F25E3AE" w:rsidR="00AC536B" w:rsidRPr="009435D1" w:rsidRDefault="00AC536B" w:rsidP="00AC536B">
      <w:pPr>
        <w:rPr>
          <w:rFonts w:asciiTheme="majorHAnsi" w:hAnsiTheme="majorHAnsi"/>
          <w:b/>
          <w:bCs/>
          <w:sz w:val="20"/>
          <w:szCs w:val="20"/>
        </w:rPr>
      </w:pPr>
      <w:r w:rsidRPr="009435D1">
        <w:rPr>
          <w:rFonts w:asciiTheme="majorHAnsi" w:hAnsiTheme="majorHAnsi"/>
          <w:b/>
          <w:bCs/>
          <w:sz w:val="20"/>
          <w:szCs w:val="20"/>
        </w:rPr>
        <w:t>*</w:t>
      </w:r>
      <w:r w:rsidR="00CD72BD">
        <w:rPr>
          <w:rFonts w:asciiTheme="majorHAnsi" w:hAnsiTheme="majorHAnsi"/>
          <w:b/>
          <w:bCs/>
          <w:sz w:val="20"/>
          <w:szCs w:val="20"/>
        </w:rPr>
        <w:t>Merk at s</w:t>
      </w:r>
      <w:r w:rsidRPr="009435D1">
        <w:rPr>
          <w:rFonts w:asciiTheme="majorHAnsi" w:hAnsiTheme="majorHAnsi"/>
          <w:b/>
          <w:bCs/>
          <w:sz w:val="20"/>
          <w:szCs w:val="20"/>
        </w:rPr>
        <w:t>pesifikk tilført effekt</w:t>
      </w:r>
      <w:r w:rsidR="00CD72BD">
        <w:rPr>
          <w:rFonts w:asciiTheme="majorHAnsi" w:hAnsiTheme="majorHAnsi"/>
          <w:b/>
          <w:bCs/>
          <w:sz w:val="20"/>
          <w:szCs w:val="20"/>
        </w:rPr>
        <w:t xml:space="preserve"> ikke</w:t>
      </w:r>
      <w:r w:rsidRPr="009435D1">
        <w:rPr>
          <w:rStyle w:val="ui-provider"/>
          <w:b/>
          <w:bCs/>
          <w:sz w:val="20"/>
          <w:szCs w:val="20"/>
        </w:rPr>
        <w:t xml:space="preserve"> kan brukes som grunnlag for dimensjonering av grunnvarmesystem</w:t>
      </w:r>
      <w:r>
        <w:rPr>
          <w:rStyle w:val="ui-provider"/>
          <w:b/>
          <w:bCs/>
          <w:sz w:val="20"/>
          <w:szCs w:val="20"/>
        </w:rPr>
        <w:t>.</w:t>
      </w:r>
    </w:p>
    <w:p w14:paraId="0AB86032" w14:textId="77777777" w:rsidR="00A52860" w:rsidRPr="00251DF4" w:rsidRDefault="00A52860" w:rsidP="006F1862"/>
    <w:p w14:paraId="0EBD9AE1" w14:textId="4E07DFAC" w:rsidR="00CA47D5" w:rsidRPr="00251DF4" w:rsidRDefault="002F5743" w:rsidP="002F5743">
      <w:pPr>
        <w:pStyle w:val="Heading2"/>
        <w:rPr>
          <w:rFonts w:asciiTheme="minorHAnsi" w:hAnsiTheme="minorHAnsi"/>
        </w:rPr>
      </w:pPr>
      <w:bookmarkStart w:id="24" w:name="_Toc120868576"/>
      <w:r w:rsidRPr="00251DF4">
        <w:rPr>
          <w:rFonts w:asciiTheme="minorHAnsi" w:hAnsiTheme="minorHAnsi"/>
        </w:rPr>
        <w:lastRenderedPageBreak/>
        <w:t>Uforstyrret temperatur i testborehullet</w:t>
      </w:r>
      <w:bookmarkEnd w:id="24"/>
    </w:p>
    <w:p w14:paraId="1F1CB29C" w14:textId="15BF5A24" w:rsidR="002F5743" w:rsidRPr="00251DF4" w:rsidRDefault="002C2CDD" w:rsidP="002C2CDD">
      <w:r w:rsidRPr="00251DF4">
        <w:t>Uforstyrret temperatur i testborehullet er målt før oppstart av termisk responstest og vises i</w:t>
      </w:r>
      <w:r w:rsidR="004F7C3A">
        <w:t xml:space="preserve"> </w:t>
      </w:r>
      <w:r w:rsidR="004F7C3A">
        <w:fldChar w:fldCharType="begin"/>
      </w:r>
      <w:r w:rsidR="004F7C3A">
        <w:instrText xml:space="preserve"> REF  _Ref112317107 \* Lower \h  \* MERGEFORMAT </w:instrText>
      </w:r>
      <w:r w:rsidR="004F7C3A">
        <w:fldChar w:fldCharType="separate"/>
      </w:r>
      <w:r w:rsidR="004F7C3A" w:rsidRPr="00251DF4">
        <w:t xml:space="preserve">figur </w:t>
      </w:r>
      <w:r w:rsidR="004F7C3A">
        <w:rPr>
          <w:noProof/>
        </w:rPr>
        <w:t>6</w:t>
      </w:r>
      <w:r w:rsidR="004F7C3A">
        <w:fldChar w:fldCharType="end"/>
      </w:r>
      <w:r w:rsidR="004F7C3A">
        <w:t xml:space="preserve">. </w:t>
      </w:r>
      <w:r w:rsidRPr="00251DF4">
        <w:t xml:space="preserve">Gjennomsnittsverdi vises som lysegrønn stiplet linje i figuren og er </w:t>
      </w:r>
      <w:r w:rsidR="00CD6ED3" w:rsidRPr="00CD6ED3">
        <w:rPr>
          <w:highlight w:val="yellow"/>
        </w:rPr>
        <w:t>[python_uforst_temp]</w:t>
      </w:r>
      <w:r w:rsidR="00CD6ED3">
        <w:t xml:space="preserve"> </w:t>
      </w:r>
      <w:r w:rsidRPr="00251DF4">
        <w:t xml:space="preserve">°C. Det er også foretatt en måling av temperaturen etter termisk responstest. Dette vises som </w:t>
      </w:r>
      <w:r w:rsidR="003B4F32">
        <w:t>oransje</w:t>
      </w:r>
      <w:r w:rsidRPr="00251DF4">
        <w:t xml:space="preserve"> profil i figuren. Hensikten med temperaturmålingen etter responstesten er å avdekke nivåer i borehullet med grunnvann i bevegelse som kan påvirke responstesten og brønnens ytelse. Temperaturprofilet målt etter den termiske responstesten viser ingen tydelige tegn til at det er nivåer med grunnvannsbevegelse i borehullet.</w:t>
      </w:r>
    </w:p>
    <w:p w14:paraId="6CE151E0" w14:textId="77777777" w:rsidR="001A7CBF" w:rsidRPr="00251DF4" w:rsidRDefault="001A7CBF" w:rsidP="001A7CBF">
      <w:pPr>
        <w:keepNext/>
      </w:pPr>
      <w:bookmarkStart w:id="25" w:name="_Ref83217534"/>
      <w:r w:rsidRPr="009939B2">
        <w:t>---</w:t>
      </w:r>
    </w:p>
    <w:p w14:paraId="5A019D9B" w14:textId="1ABB06F4" w:rsidR="00F9416E" w:rsidRPr="00251DF4" w:rsidRDefault="00227F7A" w:rsidP="00227F7A">
      <w:pPr>
        <w:pStyle w:val="Caption"/>
      </w:pPr>
      <w:bookmarkStart w:id="26" w:name="_Ref112317107"/>
      <w:r w:rsidRPr="00251DF4">
        <w:t xml:space="preserve">Figur </w:t>
      </w:r>
      <w:fldSimple w:instr=" SEQ Figur \* ARABIC ">
        <w:r w:rsidR="004F7C3A">
          <w:rPr>
            <w:noProof/>
          </w:rPr>
          <w:t>6</w:t>
        </w:r>
      </w:fldSimple>
      <w:bookmarkEnd w:id="25"/>
      <w:bookmarkEnd w:id="26"/>
      <w:r w:rsidRPr="00251DF4">
        <w:t>. Temperaturprofilmålinger i testbrønnen før</w:t>
      </w:r>
      <w:r w:rsidR="007638F7" w:rsidRPr="00251DF4">
        <w:t xml:space="preserve"> (grønn farge)</w:t>
      </w:r>
      <w:r w:rsidRPr="00251DF4">
        <w:t xml:space="preserve"> og etter </w:t>
      </w:r>
      <w:r w:rsidR="007638F7" w:rsidRPr="00251DF4">
        <w:t>termisk responstest (</w:t>
      </w:r>
      <w:r w:rsidR="005D6CA6">
        <w:t>oransje</w:t>
      </w:r>
      <w:r w:rsidR="007638F7" w:rsidRPr="00251DF4">
        <w:t xml:space="preserve"> farge). </w:t>
      </w:r>
      <w:r w:rsidR="00661FA5" w:rsidRPr="00251DF4">
        <w:t xml:space="preserve">Gjennomsnittlig temperatur før TRT er vist med grønn stiplet linje. Grunnvannstanden vises i blå farge. </w:t>
      </w:r>
    </w:p>
    <w:p w14:paraId="7161646C" w14:textId="18252256" w:rsidR="00593C23" w:rsidRPr="00251DF4" w:rsidRDefault="00593C23" w:rsidP="002C2CDD"/>
    <w:p w14:paraId="63A2FB5B" w14:textId="7C9FC6A1" w:rsidR="00B63ECD" w:rsidRPr="004F7C3A" w:rsidRDefault="00B63ECD" w:rsidP="004F7C3A">
      <w:pPr>
        <w:keepNext/>
        <w:rPr>
          <w:highlight w:val="magenta"/>
        </w:rPr>
      </w:pPr>
      <w:r w:rsidRPr="004F7C3A">
        <w:rPr>
          <w:highlight w:val="magenta"/>
        </w:rPr>
        <w:t xml:space="preserve">Uforstyrret temperatur i testborehullet ble også målt ved sirkulasjon av kollektorvæske over testriggen.  Gjennomsnittsverdi vises som </w:t>
      </w:r>
      <w:r w:rsidR="00273588">
        <w:rPr>
          <w:highlight w:val="magenta"/>
        </w:rPr>
        <w:t>mørkegrønn</w:t>
      </w:r>
      <w:r w:rsidRPr="004F7C3A">
        <w:rPr>
          <w:highlight w:val="magenta"/>
        </w:rPr>
        <w:t xml:space="preserve"> stiplet linje i </w:t>
      </w:r>
      <w:r w:rsidR="004F7C3A" w:rsidRPr="004F7C3A">
        <w:rPr>
          <w:highlight w:val="magenta"/>
        </w:rPr>
        <w:fldChar w:fldCharType="begin"/>
      </w:r>
      <w:r w:rsidR="004F7C3A" w:rsidRPr="004F7C3A">
        <w:rPr>
          <w:highlight w:val="magenta"/>
        </w:rPr>
        <w:instrText xml:space="preserve"> REF  _Ref112317129 \* Lower \h  \* MERGEFORMAT </w:instrText>
      </w:r>
      <w:r w:rsidR="004F7C3A" w:rsidRPr="004F7C3A">
        <w:rPr>
          <w:highlight w:val="magenta"/>
        </w:rPr>
      </w:r>
      <w:r w:rsidR="004F7C3A" w:rsidRPr="004F7C3A">
        <w:rPr>
          <w:highlight w:val="magenta"/>
        </w:rPr>
        <w:fldChar w:fldCharType="separate"/>
      </w:r>
      <w:r w:rsidR="004F7C3A" w:rsidRPr="004F7C3A">
        <w:rPr>
          <w:highlight w:val="magenta"/>
        </w:rPr>
        <w:t xml:space="preserve">figur </w:t>
      </w:r>
      <w:r w:rsidR="004F7C3A">
        <w:rPr>
          <w:noProof/>
          <w:highlight w:val="magenta"/>
        </w:rPr>
        <w:t>7</w:t>
      </w:r>
      <w:r w:rsidR="004F7C3A" w:rsidRPr="004F7C3A">
        <w:rPr>
          <w:highlight w:val="magenta"/>
        </w:rPr>
        <w:fldChar w:fldCharType="end"/>
      </w:r>
      <w:r w:rsidR="004F7C3A" w:rsidRPr="004F7C3A">
        <w:rPr>
          <w:highlight w:val="magenta"/>
        </w:rPr>
        <w:t xml:space="preserve"> </w:t>
      </w:r>
      <w:r w:rsidRPr="004F7C3A">
        <w:rPr>
          <w:highlight w:val="magenta"/>
        </w:rPr>
        <w:t xml:space="preserve">og er </w:t>
      </w:r>
      <w:r w:rsidR="001A7CBF" w:rsidRPr="004F7C3A">
        <w:rPr>
          <w:highlight w:val="magenta"/>
        </w:rPr>
        <w:t>«Gjennomsnittsverdi»</w:t>
      </w:r>
      <w:r w:rsidR="00F76719" w:rsidRPr="004F7C3A">
        <w:rPr>
          <w:highlight w:val="magenta"/>
        </w:rPr>
        <w:t xml:space="preserve"> </w:t>
      </w:r>
      <w:r w:rsidRPr="004F7C3A">
        <w:rPr>
          <w:highlight w:val="magenta"/>
        </w:rPr>
        <w:t xml:space="preserve">°C. Gjennomsnittsverdien ligger til grunn for beregning av termisk borehullsmotstand (avsnitt </w:t>
      </w:r>
      <w:r w:rsidRPr="004F7C3A">
        <w:rPr>
          <w:highlight w:val="magenta"/>
        </w:rPr>
        <w:fldChar w:fldCharType="begin"/>
      </w:r>
      <w:r w:rsidRPr="004F7C3A">
        <w:rPr>
          <w:highlight w:val="magenta"/>
        </w:rPr>
        <w:instrText xml:space="preserve"> REF _Ref83206027 \r \h </w:instrText>
      </w:r>
      <w:r w:rsidR="00251DF4" w:rsidRPr="004F7C3A">
        <w:rPr>
          <w:highlight w:val="magenta"/>
        </w:rPr>
        <w:instrText xml:space="preserve"> \* MERGEFORMAT </w:instrText>
      </w:r>
      <w:r w:rsidRPr="004F7C3A">
        <w:rPr>
          <w:highlight w:val="magenta"/>
        </w:rPr>
      </w:r>
      <w:r w:rsidRPr="004F7C3A">
        <w:rPr>
          <w:highlight w:val="magenta"/>
        </w:rPr>
        <w:fldChar w:fldCharType="separate"/>
      </w:r>
      <w:r w:rsidR="004F7C3A">
        <w:rPr>
          <w:highlight w:val="magenta"/>
        </w:rPr>
        <w:t>2.2</w:t>
      </w:r>
      <w:r w:rsidRPr="004F7C3A">
        <w:rPr>
          <w:highlight w:val="magenta"/>
        </w:rPr>
        <w:fldChar w:fldCharType="end"/>
      </w:r>
      <w:r w:rsidRPr="004F7C3A">
        <w:rPr>
          <w:highlight w:val="magenta"/>
        </w:rPr>
        <w:t>).</w:t>
      </w:r>
    </w:p>
    <w:p w14:paraId="54545044" w14:textId="77777777" w:rsidR="001A7CBF" w:rsidRPr="004F7C3A" w:rsidRDefault="001A7CBF" w:rsidP="001A7CBF">
      <w:pPr>
        <w:keepNext/>
        <w:rPr>
          <w:highlight w:val="magenta"/>
        </w:rPr>
      </w:pPr>
      <w:bookmarkStart w:id="27" w:name="_Ref83217520"/>
      <w:r w:rsidRPr="004F7C3A">
        <w:rPr>
          <w:highlight w:val="magenta"/>
        </w:rPr>
        <w:t>---</w:t>
      </w:r>
    </w:p>
    <w:p w14:paraId="5BE2DE7E" w14:textId="76A49B19" w:rsidR="00B63ECD" w:rsidRPr="00251DF4" w:rsidRDefault="00B63ECD" w:rsidP="00B63ECD">
      <w:pPr>
        <w:pStyle w:val="Caption"/>
      </w:pPr>
      <w:bookmarkStart w:id="28" w:name="_Ref112317129"/>
      <w:r w:rsidRPr="004F7C3A">
        <w:rPr>
          <w:highlight w:val="magenta"/>
        </w:rPr>
        <w:t xml:space="preserve">Figur </w:t>
      </w:r>
      <w:r w:rsidR="001E3A1B" w:rsidRPr="004F7C3A">
        <w:rPr>
          <w:highlight w:val="magenta"/>
        </w:rPr>
        <w:fldChar w:fldCharType="begin"/>
      </w:r>
      <w:r w:rsidR="001E3A1B" w:rsidRPr="004F7C3A">
        <w:rPr>
          <w:highlight w:val="magenta"/>
        </w:rPr>
        <w:instrText xml:space="preserve"> SEQ Figur \* ARABIC </w:instrText>
      </w:r>
      <w:r w:rsidR="001E3A1B" w:rsidRPr="004F7C3A">
        <w:rPr>
          <w:highlight w:val="magenta"/>
        </w:rPr>
        <w:fldChar w:fldCharType="separate"/>
      </w:r>
      <w:r w:rsidR="004F7C3A">
        <w:rPr>
          <w:noProof/>
          <w:highlight w:val="magenta"/>
        </w:rPr>
        <w:t>7</w:t>
      </w:r>
      <w:r w:rsidR="001E3A1B" w:rsidRPr="004F7C3A">
        <w:rPr>
          <w:noProof/>
          <w:highlight w:val="magenta"/>
        </w:rPr>
        <w:fldChar w:fldCharType="end"/>
      </w:r>
      <w:bookmarkEnd w:id="27"/>
      <w:bookmarkEnd w:id="28"/>
      <w:r w:rsidRPr="004F7C3A">
        <w:rPr>
          <w:highlight w:val="magenta"/>
        </w:rPr>
        <w:t xml:space="preserve">. Temperaturmålinger ved sirkulasjon av kollektorvæske over testriggen før oppstart av termisk responstest. Gjennomsnittlig temperatur er </w:t>
      </w:r>
      <w:r w:rsidR="001A7CBF" w:rsidRPr="004F7C3A">
        <w:rPr>
          <w:highlight w:val="magenta"/>
        </w:rPr>
        <w:t>«Gjennomsnittsverdi»</w:t>
      </w:r>
      <w:r w:rsidR="00F76719" w:rsidRPr="004F7C3A">
        <w:rPr>
          <w:highlight w:val="magenta"/>
        </w:rPr>
        <w:t xml:space="preserve"> </w:t>
      </w:r>
      <w:r w:rsidRPr="004F7C3A">
        <w:rPr>
          <w:highlight w:val="magenta"/>
        </w:rPr>
        <w:t>°C.</w:t>
      </w:r>
    </w:p>
    <w:p w14:paraId="61CF23C2" w14:textId="7C5C9599" w:rsidR="00A12401" w:rsidRPr="00251DF4" w:rsidRDefault="00222525" w:rsidP="00222525">
      <w:pPr>
        <w:pStyle w:val="Heading2"/>
        <w:rPr>
          <w:rFonts w:asciiTheme="minorHAnsi" w:hAnsiTheme="minorHAnsi"/>
        </w:rPr>
      </w:pPr>
      <w:bookmarkStart w:id="29" w:name="_Toc120868577"/>
      <w:r w:rsidRPr="00251DF4">
        <w:rPr>
          <w:rFonts w:asciiTheme="minorHAnsi" w:hAnsiTheme="minorHAnsi"/>
        </w:rPr>
        <w:t>Termisk responstest</w:t>
      </w:r>
      <w:bookmarkEnd w:id="29"/>
      <w:r w:rsidRPr="00251DF4">
        <w:rPr>
          <w:rFonts w:asciiTheme="minorHAnsi" w:hAnsiTheme="minorHAnsi"/>
        </w:rPr>
        <w:t xml:space="preserve"> </w:t>
      </w:r>
    </w:p>
    <w:p w14:paraId="5D7EE29C" w14:textId="1E6C5F07" w:rsidR="00B023A0" w:rsidRPr="00251DF4" w:rsidRDefault="00B023A0" w:rsidP="004F7C3A">
      <w:r w:rsidRPr="00251DF4">
        <w:t xml:space="preserve">Resultater fra termisk responstest utført i testbrønnen vises i </w:t>
      </w:r>
      <w:r w:rsidR="004F7C3A">
        <w:fldChar w:fldCharType="begin"/>
      </w:r>
      <w:r w:rsidR="004F7C3A">
        <w:instrText xml:space="preserve"> REF  _Ref112317177 \* Lower \h  \* MERGEFORMAT </w:instrText>
      </w:r>
      <w:r w:rsidR="004F7C3A">
        <w:fldChar w:fldCharType="separate"/>
      </w:r>
      <w:r w:rsidR="004F7C3A" w:rsidRPr="00251DF4">
        <w:t xml:space="preserve">figur </w:t>
      </w:r>
      <w:r w:rsidR="004F7C3A">
        <w:rPr>
          <w:noProof/>
        </w:rPr>
        <w:t>8</w:t>
      </w:r>
      <w:r w:rsidR="004F7C3A">
        <w:fldChar w:fldCharType="end"/>
      </w:r>
      <w:r w:rsidR="004F7C3A">
        <w:t xml:space="preserve"> til </w:t>
      </w:r>
      <w:r w:rsidR="004F7C3A">
        <w:fldChar w:fldCharType="begin"/>
      </w:r>
      <w:r w:rsidR="004F7C3A">
        <w:instrText xml:space="preserve"> REF  _Ref112317181 \* Lower \h  \* MERGEFORMAT </w:instrText>
      </w:r>
      <w:r w:rsidR="004F7C3A">
        <w:fldChar w:fldCharType="separate"/>
      </w:r>
      <w:r w:rsidR="004F7C3A" w:rsidRPr="00251DF4">
        <w:t xml:space="preserve">figur </w:t>
      </w:r>
      <w:r w:rsidR="004F7C3A">
        <w:rPr>
          <w:noProof/>
        </w:rPr>
        <w:t>11</w:t>
      </w:r>
      <w:r w:rsidR="004F7C3A">
        <w:fldChar w:fldCharType="end"/>
      </w:r>
      <w:r w:rsidR="004F7C3A">
        <w:t xml:space="preserve">. </w:t>
      </w:r>
    </w:p>
    <w:p w14:paraId="67C85F73" w14:textId="35456C10" w:rsidR="00B023A0" w:rsidRPr="00251DF4" w:rsidRDefault="00B023A0" w:rsidP="00B023A0">
      <w:r w:rsidRPr="00251DF4">
        <w:t xml:space="preserve">Resultatene er analysert for måleperioden </w:t>
      </w:r>
      <w:r w:rsidRPr="009939B2">
        <w:t>5</w:t>
      </w:r>
      <w:r w:rsidR="009939B2">
        <w:t xml:space="preserve"> til </w:t>
      </w:r>
      <w:r w:rsidR="009939B2" w:rsidRPr="009939B2">
        <w:rPr>
          <w:highlight w:val="yellow"/>
        </w:rPr>
        <w:t>---</w:t>
      </w:r>
      <w:r w:rsidRPr="00251DF4">
        <w:t xml:space="preserve"> timer for testborehullet og er som følger:</w:t>
      </w:r>
    </w:p>
    <w:p w14:paraId="0D02A462" w14:textId="413A8C46" w:rsidR="00B023A0" w:rsidRPr="00251DF4" w:rsidRDefault="00B023A0" w:rsidP="004F7C3A">
      <w:pPr>
        <w:pStyle w:val="ListParagraph"/>
        <w:numPr>
          <w:ilvl w:val="0"/>
          <w:numId w:val="19"/>
        </w:numPr>
      </w:pPr>
      <w:r w:rsidRPr="00251DF4">
        <w:t>Effektiv varmeledningsevne</w:t>
      </w:r>
      <w:r w:rsidR="009939B2">
        <w:t xml:space="preserve"> </w:t>
      </w:r>
      <w:r w:rsidR="009939B2" w:rsidRPr="009939B2">
        <w:rPr>
          <w:rFonts w:ascii="Calibri" w:hAnsi="Calibri" w:cs="Calibri"/>
        </w:rPr>
        <w:t>λ</w:t>
      </w:r>
      <w:r w:rsidR="009939B2" w:rsidRPr="009939B2">
        <w:rPr>
          <w:rFonts w:cs="Calibri"/>
          <w:vertAlign w:val="subscript"/>
        </w:rPr>
        <w:t>eff</w:t>
      </w:r>
      <w:r w:rsidRPr="00251DF4">
        <w:t xml:space="preserve">: </w:t>
      </w:r>
      <w:r w:rsidR="00CD6ED3" w:rsidRPr="00CD6ED3">
        <w:rPr>
          <w:highlight w:val="yellow"/>
        </w:rPr>
        <w:t>[python_ledn_evne]</w:t>
      </w:r>
      <w:r w:rsidRPr="00251DF4">
        <w:t xml:space="preserve"> W/m</w:t>
      </w:r>
      <w:r w:rsidRPr="00251DF4">
        <w:sym w:font="Symbol" w:char="F0D7"/>
      </w:r>
      <w:r w:rsidRPr="00251DF4">
        <w:t>K (</w:t>
      </w:r>
      <w:r w:rsidR="004F7C3A">
        <w:fldChar w:fldCharType="begin"/>
      </w:r>
      <w:r w:rsidR="004F7C3A">
        <w:instrText xml:space="preserve"> REF  _Ref112317177 \* Lower \h  \* MERGEFORMAT </w:instrText>
      </w:r>
      <w:r w:rsidR="004F7C3A">
        <w:fldChar w:fldCharType="separate"/>
      </w:r>
      <w:r w:rsidR="004F7C3A" w:rsidRPr="00251DF4">
        <w:t xml:space="preserve">figur </w:t>
      </w:r>
      <w:r w:rsidR="004F7C3A">
        <w:rPr>
          <w:noProof/>
        </w:rPr>
        <w:t>8</w:t>
      </w:r>
      <w:r w:rsidR="004F7C3A">
        <w:fldChar w:fldCharType="end"/>
      </w:r>
      <w:r w:rsidR="004F7C3A">
        <w:t>)</w:t>
      </w:r>
    </w:p>
    <w:p w14:paraId="5F93D10C" w14:textId="0F475FB9" w:rsidR="004F7C3A" w:rsidRDefault="00B023A0" w:rsidP="004F7C3A">
      <w:pPr>
        <w:pStyle w:val="ListParagraph"/>
        <w:numPr>
          <w:ilvl w:val="0"/>
          <w:numId w:val="19"/>
        </w:numPr>
      </w:pPr>
      <w:r w:rsidRPr="00251DF4">
        <w:t>Borehullsmotstand R</w:t>
      </w:r>
      <w:r w:rsidRPr="00251DF4">
        <w:rPr>
          <w:vertAlign w:val="subscript"/>
        </w:rPr>
        <w:t>b</w:t>
      </w:r>
      <w:r w:rsidRPr="00251DF4">
        <w:t xml:space="preserve">: </w:t>
      </w:r>
      <w:r w:rsidR="00CD6ED3" w:rsidRPr="00CD6ED3">
        <w:rPr>
          <w:highlight w:val="yellow"/>
        </w:rPr>
        <w:t>[python_motstand]</w:t>
      </w:r>
      <w:r w:rsidRPr="00251DF4">
        <w:t xml:space="preserve"> m</w:t>
      </w:r>
      <w:r w:rsidRPr="00251DF4">
        <w:sym w:font="Symbol" w:char="F0D7"/>
      </w:r>
      <w:r w:rsidRPr="00251DF4">
        <w:t>K/W (</w:t>
      </w:r>
      <w:r w:rsidR="004F7C3A">
        <w:fldChar w:fldCharType="begin"/>
      </w:r>
      <w:r w:rsidR="004F7C3A">
        <w:instrText xml:space="preserve"> REF  _Ref112317217 \* Lower \h  \* MERGEFORMAT </w:instrText>
      </w:r>
      <w:r w:rsidR="004F7C3A">
        <w:fldChar w:fldCharType="separate"/>
      </w:r>
      <w:r w:rsidR="004F7C3A" w:rsidRPr="00251DF4">
        <w:t xml:space="preserve">figur </w:t>
      </w:r>
      <w:r w:rsidR="004F7C3A">
        <w:rPr>
          <w:noProof/>
        </w:rPr>
        <w:t>9</w:t>
      </w:r>
      <w:r w:rsidR="004F7C3A">
        <w:fldChar w:fldCharType="end"/>
      </w:r>
      <w:r w:rsidR="004F7C3A">
        <w:t>)</w:t>
      </w:r>
    </w:p>
    <w:p w14:paraId="0C9BF7C4" w14:textId="3EF9A0CE" w:rsidR="00B023A0" w:rsidRPr="00251DF4" w:rsidRDefault="00B023A0" w:rsidP="004F7C3A">
      <w:r w:rsidRPr="00251DF4">
        <w:t>Den vanlige ustabiliteten som alltid er i starten av termisk responstestmålinger reduseres noe etter ca.</w:t>
      </w:r>
      <w:r w:rsidR="00F76719" w:rsidRPr="00251DF4">
        <w:t xml:space="preserve"> </w:t>
      </w:r>
      <w:r w:rsidR="001A7CBF" w:rsidRPr="004F7C3A">
        <w:rPr>
          <w:highlight w:val="yellow"/>
        </w:rPr>
        <w:t>---</w:t>
      </w:r>
      <w:r w:rsidRPr="00251DF4">
        <w:t xml:space="preserve"> timer. Etter ca.</w:t>
      </w:r>
      <w:r w:rsidR="00F76719" w:rsidRPr="00251DF4">
        <w:t xml:space="preserve"> </w:t>
      </w:r>
      <w:r w:rsidR="001A7CBF" w:rsidRPr="004F7C3A">
        <w:rPr>
          <w:highlight w:val="yellow"/>
        </w:rPr>
        <w:t>---</w:t>
      </w:r>
      <w:r w:rsidRPr="00251DF4">
        <w:t xml:space="preserve"> timer stabiliserer verdien for effektiv varmeledningsevne seg mot ca. </w:t>
      </w:r>
      <w:r w:rsidR="00CD6ED3" w:rsidRPr="00CD6ED3">
        <w:rPr>
          <w:highlight w:val="yellow"/>
        </w:rPr>
        <w:t>[python_ledn_evne]</w:t>
      </w:r>
      <w:r w:rsidR="00CD6ED3" w:rsidRPr="00251DF4">
        <w:t xml:space="preserve"> </w:t>
      </w:r>
      <w:r w:rsidR="00CD6ED3">
        <w:t xml:space="preserve"> </w:t>
      </w:r>
      <w:r w:rsidRPr="00251DF4">
        <w:t>W/m</w:t>
      </w:r>
      <w:r w:rsidRPr="004F7C3A">
        <w:rPr>
          <w:rFonts w:cs="Calibri"/>
        </w:rPr>
        <w:t>·</w:t>
      </w:r>
      <w:r w:rsidRPr="00251DF4">
        <w:t>K.</w:t>
      </w:r>
    </w:p>
    <w:p w14:paraId="66A439C4" w14:textId="6C9FB222" w:rsidR="00B73306" w:rsidRPr="00251DF4" w:rsidRDefault="00B023A0" w:rsidP="002C2CDD">
      <w:r w:rsidRPr="00251DF4">
        <w:lastRenderedPageBreak/>
        <w:t>Verdi for effektiv varmeledningsevne er analysert slik som beskrevet i Gehlin (1998) og Signorelli (2004 og 2007).</w:t>
      </w:r>
    </w:p>
    <w:p w14:paraId="6A92317C" w14:textId="044D09A8" w:rsidR="001A7CBF" w:rsidRPr="00251DF4" w:rsidRDefault="006F40B5" w:rsidP="001A7CBF">
      <w:pPr>
        <w:keepNext/>
      </w:pPr>
      <w:bookmarkStart w:id="30" w:name="_Ref83042468"/>
      <w:r>
        <w:rPr>
          <w:highlight w:val="yellow"/>
        </w:rPr>
        <w:t>[</w:t>
      </w:r>
      <w:r w:rsidRPr="006F40B5">
        <w:rPr>
          <w:highlight w:val="yellow"/>
        </w:rPr>
        <w:t>python</w:t>
      </w:r>
      <w:r>
        <w:rPr>
          <w:highlight w:val="yellow"/>
        </w:rPr>
        <w:t>_</w:t>
      </w:r>
      <w:r w:rsidRPr="006F40B5">
        <w:rPr>
          <w:highlight w:val="yellow"/>
        </w:rPr>
        <w:t>fig2]</w:t>
      </w:r>
    </w:p>
    <w:p w14:paraId="79182338" w14:textId="1160409C" w:rsidR="00B73306" w:rsidRPr="00251DF4" w:rsidRDefault="00B023A0" w:rsidP="00B023A0">
      <w:pPr>
        <w:pStyle w:val="Caption"/>
      </w:pPr>
      <w:bookmarkStart w:id="31" w:name="_Ref112317177"/>
      <w:r w:rsidRPr="00251DF4">
        <w:t xml:space="preserve">Figur </w:t>
      </w:r>
      <w:fldSimple w:instr=" SEQ Figur \* ARABIC ">
        <w:r w:rsidR="004F7C3A">
          <w:rPr>
            <w:noProof/>
          </w:rPr>
          <w:t>8</w:t>
        </w:r>
      </w:fldSimple>
      <w:bookmarkEnd w:id="30"/>
      <w:bookmarkEnd w:id="31"/>
      <w:r w:rsidRPr="00251DF4">
        <w:t xml:space="preserve">. Utvikling av effektiv varmeledningsevne over tid </w:t>
      </w:r>
      <w:r w:rsidR="00B02ED5" w:rsidRPr="00251DF4">
        <w:t>i</w:t>
      </w:r>
      <w:r w:rsidR="005A1B9B" w:rsidRPr="00251DF4">
        <w:t xml:space="preserve"> den termiske responstesten. </w:t>
      </w:r>
    </w:p>
    <w:p w14:paraId="233A7A04" w14:textId="1567AA19" w:rsidR="005A1B9B" w:rsidRPr="00251DF4" w:rsidRDefault="005A1B9B" w:rsidP="005A1B9B">
      <w:pPr>
        <w:rPr>
          <w:lang w:eastAsia="en-US"/>
        </w:rPr>
      </w:pPr>
    </w:p>
    <w:p w14:paraId="2EA1EEE4" w14:textId="66921ED0" w:rsidR="001A7CBF" w:rsidRPr="00251DF4" w:rsidRDefault="006F40B5" w:rsidP="001A7CBF">
      <w:pPr>
        <w:keepNext/>
      </w:pPr>
      <w:bookmarkStart w:id="32" w:name="_Ref83042502"/>
      <w:r>
        <w:rPr>
          <w:highlight w:val="yellow"/>
        </w:rPr>
        <w:t>[</w:t>
      </w:r>
      <w:r w:rsidRPr="006F40B5">
        <w:rPr>
          <w:highlight w:val="yellow"/>
        </w:rPr>
        <w:t>python</w:t>
      </w:r>
      <w:r>
        <w:rPr>
          <w:highlight w:val="yellow"/>
        </w:rPr>
        <w:t>_</w:t>
      </w:r>
      <w:r w:rsidRPr="006F40B5">
        <w:rPr>
          <w:highlight w:val="yellow"/>
        </w:rPr>
        <w:t>fig</w:t>
      </w:r>
      <w:r>
        <w:rPr>
          <w:highlight w:val="yellow"/>
        </w:rPr>
        <w:t>3</w:t>
      </w:r>
      <w:r w:rsidRPr="006F40B5">
        <w:rPr>
          <w:highlight w:val="yellow"/>
        </w:rPr>
        <w:t>]</w:t>
      </w:r>
    </w:p>
    <w:p w14:paraId="44F52EDD" w14:textId="0C0F4534" w:rsidR="005A1B9B" w:rsidRPr="00251DF4" w:rsidRDefault="00904048" w:rsidP="00904048">
      <w:pPr>
        <w:pStyle w:val="Caption"/>
      </w:pPr>
      <w:bookmarkStart w:id="33" w:name="_Ref112317217"/>
      <w:r w:rsidRPr="00251DF4">
        <w:t xml:space="preserve">Figur </w:t>
      </w:r>
      <w:fldSimple w:instr=" SEQ Figur \* ARABIC ">
        <w:r w:rsidR="004F7C3A">
          <w:rPr>
            <w:noProof/>
          </w:rPr>
          <w:t>9</w:t>
        </w:r>
      </w:fldSimple>
      <w:bookmarkEnd w:id="32"/>
      <w:bookmarkEnd w:id="33"/>
      <w:r w:rsidR="002424D7" w:rsidRPr="00251DF4">
        <w:t xml:space="preserve">. Temperaturforløp og typekurve for termisk borehullsmotstand i den termiske responstesten. </w:t>
      </w:r>
    </w:p>
    <w:p w14:paraId="711B5E62" w14:textId="4200B8BB" w:rsidR="00B02ED5" w:rsidRPr="00251DF4" w:rsidRDefault="00B02ED5" w:rsidP="00B02ED5">
      <w:pPr>
        <w:rPr>
          <w:lang w:eastAsia="en-US"/>
        </w:rPr>
      </w:pPr>
    </w:p>
    <w:p w14:paraId="793313FE" w14:textId="075D8703" w:rsidR="001A7CBF" w:rsidRPr="00251DF4" w:rsidRDefault="006F40B5" w:rsidP="001A7CBF">
      <w:pPr>
        <w:keepNext/>
      </w:pPr>
      <w:r>
        <w:rPr>
          <w:highlight w:val="yellow"/>
        </w:rPr>
        <w:t>[</w:t>
      </w:r>
      <w:r w:rsidRPr="006F40B5">
        <w:rPr>
          <w:highlight w:val="yellow"/>
        </w:rPr>
        <w:t>python</w:t>
      </w:r>
      <w:r>
        <w:rPr>
          <w:highlight w:val="yellow"/>
        </w:rPr>
        <w:t>_</w:t>
      </w:r>
      <w:r w:rsidRPr="006F40B5">
        <w:rPr>
          <w:highlight w:val="yellow"/>
        </w:rPr>
        <w:t>fig</w:t>
      </w:r>
      <w:r>
        <w:rPr>
          <w:highlight w:val="yellow"/>
        </w:rPr>
        <w:t>5</w:t>
      </w:r>
      <w:r w:rsidRPr="006F40B5">
        <w:rPr>
          <w:highlight w:val="yellow"/>
        </w:rPr>
        <w:t>]</w:t>
      </w:r>
    </w:p>
    <w:p w14:paraId="30BBC3C3" w14:textId="31E28343" w:rsidR="00B02ED5" w:rsidRPr="00251DF4" w:rsidRDefault="00B7010F" w:rsidP="00B7010F">
      <w:pPr>
        <w:pStyle w:val="Caption"/>
      </w:pPr>
      <w:r w:rsidRPr="00251DF4">
        <w:t xml:space="preserve">Figur </w:t>
      </w:r>
      <w:fldSimple w:instr=" SEQ Figur \* ARABIC ">
        <w:r w:rsidR="004F7C3A">
          <w:rPr>
            <w:noProof/>
          </w:rPr>
          <w:t>10</w:t>
        </w:r>
      </w:fldSimple>
      <w:r w:rsidRPr="00251DF4">
        <w:t xml:space="preserve">. </w:t>
      </w:r>
      <w:r w:rsidR="00D13EA1" w:rsidRPr="00251DF4">
        <w:t>Temperatur i riggen og kollektorvæsketemperaturene til og fra energibrønnen i den termiske responstesten.</w:t>
      </w:r>
    </w:p>
    <w:p w14:paraId="15BA82CA" w14:textId="5410392D" w:rsidR="00D13EA1" w:rsidRPr="00251DF4" w:rsidRDefault="00D13EA1" w:rsidP="00D13EA1">
      <w:pPr>
        <w:rPr>
          <w:lang w:eastAsia="en-US"/>
        </w:rPr>
      </w:pPr>
    </w:p>
    <w:p w14:paraId="1CF387C7" w14:textId="71C6CC6A" w:rsidR="001A7CBF" w:rsidRPr="00251DF4" w:rsidRDefault="006F40B5" w:rsidP="001A7CBF">
      <w:pPr>
        <w:keepNext/>
      </w:pPr>
      <w:bookmarkStart w:id="34" w:name="_Ref83042474"/>
      <w:r>
        <w:rPr>
          <w:highlight w:val="yellow"/>
        </w:rPr>
        <w:t>[</w:t>
      </w:r>
      <w:r w:rsidRPr="006F40B5">
        <w:rPr>
          <w:highlight w:val="yellow"/>
        </w:rPr>
        <w:t>python</w:t>
      </w:r>
      <w:r>
        <w:rPr>
          <w:highlight w:val="yellow"/>
        </w:rPr>
        <w:t>_</w:t>
      </w:r>
      <w:r w:rsidRPr="006F40B5">
        <w:rPr>
          <w:highlight w:val="yellow"/>
        </w:rPr>
        <w:t>fig</w:t>
      </w:r>
      <w:r>
        <w:rPr>
          <w:highlight w:val="yellow"/>
        </w:rPr>
        <w:t>6</w:t>
      </w:r>
      <w:r w:rsidRPr="006F40B5">
        <w:rPr>
          <w:highlight w:val="yellow"/>
        </w:rPr>
        <w:t>]</w:t>
      </w:r>
    </w:p>
    <w:p w14:paraId="0D6E5EE0" w14:textId="606D5B19" w:rsidR="00E909A3" w:rsidRPr="00251DF4" w:rsidRDefault="00E909A3" w:rsidP="00E909A3">
      <w:pPr>
        <w:pStyle w:val="Caption"/>
      </w:pPr>
      <w:bookmarkStart w:id="35" w:name="_Ref112317181"/>
      <w:r w:rsidRPr="00251DF4">
        <w:t xml:space="preserve">Figur </w:t>
      </w:r>
      <w:fldSimple w:instr=" SEQ Figur \* ARABIC ">
        <w:r w:rsidR="004F7C3A">
          <w:rPr>
            <w:noProof/>
          </w:rPr>
          <w:t>11</w:t>
        </w:r>
      </w:fldSimple>
      <w:bookmarkEnd w:id="34"/>
      <w:bookmarkEnd w:id="35"/>
      <w:r w:rsidRPr="00251DF4">
        <w:t xml:space="preserve">. </w:t>
      </w:r>
      <w:r w:rsidR="00754C9F" w:rsidRPr="00251DF4">
        <w:t>Sirkulasjonshastighet og tilført effekt i den termiske responstesten.</w:t>
      </w:r>
    </w:p>
    <w:p w14:paraId="1C11EA5B" w14:textId="765863B2" w:rsidR="00754C9F" w:rsidRPr="00251DF4" w:rsidRDefault="00754C9F" w:rsidP="00754C9F">
      <w:pPr>
        <w:rPr>
          <w:lang w:eastAsia="en-US"/>
        </w:rPr>
      </w:pPr>
    </w:p>
    <w:p w14:paraId="37F59E2C" w14:textId="58AC5B64" w:rsidR="00754C9F" w:rsidRPr="00251DF4" w:rsidRDefault="00754C9F" w:rsidP="00754C9F">
      <w:pPr>
        <w:pStyle w:val="Heading2"/>
        <w:rPr>
          <w:rFonts w:asciiTheme="minorHAnsi" w:hAnsiTheme="minorHAnsi"/>
          <w:lang w:eastAsia="en-US"/>
        </w:rPr>
      </w:pPr>
      <w:bookmarkStart w:id="36" w:name="_Toc120868578"/>
      <w:r w:rsidRPr="00251DF4">
        <w:rPr>
          <w:rFonts w:asciiTheme="minorHAnsi" w:hAnsiTheme="minorHAnsi"/>
          <w:lang w:eastAsia="en-US"/>
        </w:rPr>
        <w:t>Oppsummering og vurdering av resultater</w:t>
      </w:r>
      <w:bookmarkEnd w:id="36"/>
    </w:p>
    <w:p w14:paraId="78778035" w14:textId="75A18A4C" w:rsidR="00223EE8" w:rsidRPr="00251DF4" w:rsidRDefault="00223EE8" w:rsidP="00223EE8">
      <w:r w:rsidRPr="00251DF4">
        <w:t xml:space="preserve">Effektiv varmeledningsevne er målt til </w:t>
      </w:r>
      <w:r w:rsidR="00CD6ED3" w:rsidRPr="00CD6ED3">
        <w:rPr>
          <w:highlight w:val="yellow"/>
        </w:rPr>
        <w:t>[python_ledn_evne]</w:t>
      </w:r>
      <w:r w:rsidR="00CD6ED3">
        <w:t xml:space="preserve"> </w:t>
      </w:r>
      <w:r w:rsidRPr="00251DF4">
        <w:t>W/m∙K. Dette er innenfor variasjonsområdet for berggrunnen på stedet. Berggrunnen er av Norges geologiske undersøkelse kartlagt som</w:t>
      </w:r>
      <w:r w:rsidR="00F76719" w:rsidRPr="00251DF4">
        <w:t xml:space="preserve"> </w:t>
      </w:r>
      <w:r w:rsidR="001A7CBF" w:rsidRPr="00251DF4">
        <w:t xml:space="preserve">«Berggrunn». </w:t>
      </w:r>
      <w:r w:rsidRPr="00251DF4">
        <w:t xml:space="preserve"> </w:t>
      </w:r>
    </w:p>
    <w:p w14:paraId="1B7E7C79" w14:textId="66EE8221" w:rsidR="00223EE8" w:rsidRPr="00251DF4" w:rsidRDefault="00223EE8" w:rsidP="00223EE8">
      <w:r w:rsidRPr="00251DF4">
        <w:t xml:space="preserve">Den termiske borehullsmotstanden som ble målt til </w:t>
      </w:r>
      <w:r w:rsidR="00CD6ED3" w:rsidRPr="00CD6ED3">
        <w:rPr>
          <w:highlight w:val="yellow"/>
        </w:rPr>
        <w:t>[python_motstand]</w:t>
      </w:r>
      <w:r w:rsidRPr="00251DF4">
        <w:t xml:space="preserve"> m</w:t>
      </w:r>
      <w:r w:rsidRPr="00251DF4">
        <w:rPr>
          <w:rFonts w:cs="Calibri"/>
        </w:rPr>
        <w:t>·</w:t>
      </w:r>
      <w:r w:rsidRPr="00251DF4">
        <w:t xml:space="preserve">K/W er innenfor variasjonsområdet for en U-kollektor i en brønn av denne dybden. Borehullsmotstanden avhenger av verdi for tilført effekt, samt verdien for uforstyrret temperatur som i testbrønnen er målt til å være </w:t>
      </w:r>
      <w:r w:rsidR="00403D10" w:rsidRPr="00403D10">
        <w:rPr>
          <w:highlight w:val="yellow"/>
        </w:rPr>
        <w:t>[python_uforst_temp]</w:t>
      </w:r>
      <w:r w:rsidR="00403D10">
        <w:t xml:space="preserve"> </w:t>
      </w:r>
      <w:r w:rsidRPr="00251DF4">
        <w:t xml:space="preserve">°C. I tillegg viser erfaring at termisk borehullsmotstand generelt er høyere for uttak av energi sammenlignet med tilførsel av energi som er tilfellet ved termisk responstest. I den videre dimensjoneringen av grunnvarmeanlegget anbefales det derfor å benytte en høyere borehullsmotstand på </w:t>
      </w:r>
      <w:r w:rsidR="00403D10" w:rsidRPr="00073671">
        <w:rPr>
          <w:highlight w:val="yellow"/>
        </w:rPr>
        <w:t>[python_</w:t>
      </w:r>
      <w:r w:rsidR="00403D10">
        <w:rPr>
          <w:highlight w:val="yellow"/>
        </w:rPr>
        <w:t>0_02_pluss_</w:t>
      </w:r>
      <w:r w:rsidR="00403D10" w:rsidRPr="00073671">
        <w:rPr>
          <w:highlight w:val="yellow"/>
        </w:rPr>
        <w:t>motstand]</w:t>
      </w:r>
      <w:r w:rsidR="00403D10">
        <w:t xml:space="preserve"> </w:t>
      </w:r>
      <w:r w:rsidRPr="00251DF4">
        <w:t>m</w:t>
      </w:r>
      <w:r w:rsidRPr="00251DF4">
        <w:rPr>
          <w:rFonts w:cs="Calibri"/>
        </w:rPr>
        <w:t>·</w:t>
      </w:r>
      <w:r w:rsidRPr="00251DF4">
        <w:t xml:space="preserve">K/W for varmeuttak. </w:t>
      </w:r>
    </w:p>
    <w:p w14:paraId="6C8CCF8A" w14:textId="39C04854" w:rsidR="00223EE8" w:rsidRPr="00251DF4" w:rsidRDefault="00223EE8" w:rsidP="00223EE8">
      <w:pPr>
        <w:pStyle w:val="Heading1"/>
        <w:numPr>
          <w:ilvl w:val="0"/>
          <w:numId w:val="0"/>
        </w:numPr>
        <w:ind w:left="709" w:hanging="709"/>
        <w:rPr>
          <w:rFonts w:asciiTheme="minorHAnsi" w:hAnsiTheme="minorHAnsi"/>
          <w:lang w:eastAsia="en-US"/>
        </w:rPr>
      </w:pPr>
      <w:bookmarkStart w:id="37" w:name="_Toc120868579"/>
      <w:r w:rsidRPr="00251DF4">
        <w:rPr>
          <w:rFonts w:asciiTheme="minorHAnsi" w:hAnsiTheme="minorHAnsi"/>
          <w:lang w:eastAsia="en-US"/>
        </w:rPr>
        <w:lastRenderedPageBreak/>
        <w:t>Kilder</w:t>
      </w:r>
      <w:bookmarkEnd w:id="37"/>
    </w:p>
    <w:p w14:paraId="43AE1D3A" w14:textId="56E8CE8B" w:rsidR="008B6BEE" w:rsidRPr="00251DF4" w:rsidRDefault="005A316A" w:rsidP="008B6BEE">
      <w:pPr>
        <w:pStyle w:val="ListParagraph"/>
        <w:numPr>
          <w:ilvl w:val="0"/>
          <w:numId w:val="20"/>
        </w:numPr>
        <w:rPr>
          <w:lang w:val="en-US"/>
        </w:rPr>
      </w:pPr>
      <w:r w:rsidRPr="00251DF4">
        <w:rPr>
          <w:lang w:val="en-US"/>
        </w:rPr>
        <w:t xml:space="preserve">Gehlin, S. (2002): Thermal response test – Method development and evaluation. Doctoral thesis, </w:t>
      </w:r>
      <w:proofErr w:type="spellStart"/>
      <w:r w:rsidRPr="00251DF4">
        <w:rPr>
          <w:lang w:val="en-US"/>
        </w:rPr>
        <w:t>Luleå</w:t>
      </w:r>
      <w:proofErr w:type="spellEnd"/>
      <w:r w:rsidRPr="00251DF4">
        <w:rPr>
          <w:lang w:val="en-US"/>
        </w:rPr>
        <w:t xml:space="preserve"> University of Technology, 2002:39, 191 </w:t>
      </w:r>
      <w:proofErr w:type="gramStart"/>
      <w:r w:rsidRPr="00251DF4">
        <w:rPr>
          <w:lang w:val="en-US"/>
        </w:rPr>
        <w:t>sider</w:t>
      </w:r>
      <w:proofErr w:type="gramEnd"/>
      <w:r w:rsidRPr="00251DF4">
        <w:rPr>
          <w:lang w:val="en-US"/>
        </w:rPr>
        <w:t xml:space="preserve">. </w:t>
      </w:r>
    </w:p>
    <w:p w14:paraId="53B4B6A3" w14:textId="77777777" w:rsidR="005A316A" w:rsidRPr="00251DF4" w:rsidRDefault="005A316A" w:rsidP="005A316A">
      <w:pPr>
        <w:pStyle w:val="ListParagraph"/>
        <w:numPr>
          <w:ilvl w:val="0"/>
          <w:numId w:val="20"/>
        </w:numPr>
        <w:rPr>
          <w:lang w:val="en-US"/>
        </w:rPr>
      </w:pPr>
      <w:r w:rsidRPr="00251DF4">
        <w:rPr>
          <w:lang w:val="en-US"/>
        </w:rPr>
        <w:t xml:space="preserve">Signorelli, S., </w:t>
      </w:r>
      <w:proofErr w:type="spellStart"/>
      <w:r w:rsidRPr="00251DF4">
        <w:rPr>
          <w:lang w:val="en-US"/>
        </w:rPr>
        <w:t>Bassetti</w:t>
      </w:r>
      <w:proofErr w:type="spellEnd"/>
      <w:r w:rsidRPr="00251DF4">
        <w:rPr>
          <w:lang w:val="en-US"/>
        </w:rPr>
        <w:t xml:space="preserve">, S., </w:t>
      </w:r>
      <w:proofErr w:type="spellStart"/>
      <w:r w:rsidRPr="00251DF4">
        <w:rPr>
          <w:lang w:val="en-US"/>
        </w:rPr>
        <w:t>Pahud</w:t>
      </w:r>
      <w:proofErr w:type="spellEnd"/>
      <w:r w:rsidRPr="00251DF4">
        <w:rPr>
          <w:lang w:val="en-US"/>
        </w:rPr>
        <w:t xml:space="preserve">, D. </w:t>
      </w:r>
      <w:proofErr w:type="spellStart"/>
      <w:r w:rsidRPr="00251DF4">
        <w:rPr>
          <w:lang w:val="en-US"/>
        </w:rPr>
        <w:t>og</w:t>
      </w:r>
      <w:proofErr w:type="spellEnd"/>
      <w:r w:rsidRPr="00251DF4">
        <w:rPr>
          <w:lang w:val="en-US"/>
        </w:rPr>
        <w:t xml:space="preserve"> Kohl, T. (2007): Numerical evaluation of thermal response tests. </w:t>
      </w:r>
      <w:proofErr w:type="spellStart"/>
      <w:r w:rsidRPr="00251DF4">
        <w:rPr>
          <w:lang w:val="en-US"/>
        </w:rPr>
        <w:t>Geothermics</w:t>
      </w:r>
      <w:proofErr w:type="spellEnd"/>
      <w:r w:rsidRPr="00251DF4">
        <w:rPr>
          <w:lang w:val="en-US"/>
        </w:rPr>
        <w:t xml:space="preserve">, Volume 36, Issue 2, side 141-166. </w:t>
      </w:r>
    </w:p>
    <w:p w14:paraId="20A38F97" w14:textId="6A50E2EA" w:rsidR="00223EE8" w:rsidRPr="00251DF4" w:rsidRDefault="005A316A" w:rsidP="005A316A">
      <w:pPr>
        <w:pStyle w:val="ListParagraph"/>
        <w:numPr>
          <w:ilvl w:val="0"/>
          <w:numId w:val="20"/>
        </w:numPr>
      </w:pPr>
      <w:r w:rsidRPr="00251DF4">
        <w:rPr>
          <w:lang w:val="en-US"/>
        </w:rPr>
        <w:t xml:space="preserve">Signorelli, S. (2004): Geoscientific investigations for the use of shallow low-enthalpy systems. </w:t>
      </w:r>
      <w:r w:rsidRPr="00251DF4">
        <w:t xml:space="preserve">Dissertation ETH No. 15519, 175 sider. </w:t>
      </w:r>
    </w:p>
    <w:p w14:paraId="3C1E1B40" w14:textId="20B0FF5D" w:rsidR="007B457C" w:rsidRPr="00251DF4" w:rsidRDefault="007B457C" w:rsidP="007B457C"/>
    <w:p w14:paraId="414155FF" w14:textId="028CEEDB" w:rsidR="007B457C" w:rsidRPr="00251DF4" w:rsidRDefault="007B457C" w:rsidP="007B457C"/>
    <w:p w14:paraId="73B40B84" w14:textId="5D2ABD7E" w:rsidR="007B457C" w:rsidRPr="00251DF4" w:rsidRDefault="007B457C" w:rsidP="007B457C"/>
    <w:p w14:paraId="4BB462F7" w14:textId="62456F8D" w:rsidR="007B457C" w:rsidRPr="00251DF4" w:rsidRDefault="007B457C" w:rsidP="007B457C"/>
    <w:p w14:paraId="1CD55B8D" w14:textId="4025F635" w:rsidR="007B457C" w:rsidRPr="00251DF4" w:rsidRDefault="007B457C" w:rsidP="007B457C"/>
    <w:p w14:paraId="0B631BC2" w14:textId="742CA668" w:rsidR="007B457C" w:rsidRPr="00251DF4" w:rsidRDefault="007B457C" w:rsidP="007B457C"/>
    <w:p w14:paraId="6FF8E82D" w14:textId="3AF0050D" w:rsidR="007B457C" w:rsidRPr="00251DF4" w:rsidRDefault="007B457C" w:rsidP="007B457C"/>
    <w:p w14:paraId="24FEA38F" w14:textId="57D564A3" w:rsidR="007B457C" w:rsidRPr="00251DF4" w:rsidRDefault="007B457C" w:rsidP="007B457C"/>
    <w:p w14:paraId="3082AA31" w14:textId="1FC7DFA3" w:rsidR="007B457C" w:rsidRPr="00251DF4" w:rsidRDefault="007B457C" w:rsidP="007B457C"/>
    <w:p w14:paraId="51DB2EC7" w14:textId="609E7BD5" w:rsidR="007B457C" w:rsidRPr="00251DF4" w:rsidRDefault="007B457C" w:rsidP="007B457C"/>
    <w:p w14:paraId="3B0177AA" w14:textId="42589411" w:rsidR="007B457C" w:rsidRPr="00251DF4" w:rsidRDefault="007B457C" w:rsidP="007B457C"/>
    <w:p w14:paraId="5B352BD0" w14:textId="21DEAA06" w:rsidR="007B457C" w:rsidRPr="00251DF4" w:rsidRDefault="007B457C" w:rsidP="007B457C"/>
    <w:p w14:paraId="762D6B63" w14:textId="477DB28B" w:rsidR="007B457C" w:rsidRPr="00251DF4" w:rsidRDefault="007B457C" w:rsidP="007B457C"/>
    <w:p w14:paraId="3C3768D2" w14:textId="34BD1077" w:rsidR="007B457C" w:rsidRPr="00251DF4" w:rsidRDefault="007B457C" w:rsidP="007B457C"/>
    <w:p w14:paraId="542D6658" w14:textId="6CBC11E3" w:rsidR="007B457C" w:rsidRPr="00251DF4" w:rsidRDefault="007B457C" w:rsidP="007B457C"/>
    <w:p w14:paraId="06071C17" w14:textId="59CD641D" w:rsidR="007B457C" w:rsidRPr="00251DF4" w:rsidRDefault="007B457C" w:rsidP="007B457C"/>
    <w:p w14:paraId="37868A7F" w14:textId="3F7BFB6F" w:rsidR="007B457C" w:rsidRPr="00251DF4" w:rsidRDefault="007B457C" w:rsidP="007B457C"/>
    <w:p w14:paraId="1269AE3D" w14:textId="7B4E16A0" w:rsidR="007B457C" w:rsidRPr="00251DF4" w:rsidRDefault="007B457C" w:rsidP="007B457C"/>
    <w:p w14:paraId="7DC6E85D" w14:textId="52CD3BE2" w:rsidR="007B457C" w:rsidRPr="00251DF4" w:rsidRDefault="007B457C" w:rsidP="007B457C"/>
    <w:p w14:paraId="54AC3CAB" w14:textId="0D910CB2" w:rsidR="00EA1E2C" w:rsidRDefault="007B457C" w:rsidP="009939B2">
      <w:pPr>
        <w:pStyle w:val="Heading1"/>
        <w:numPr>
          <w:ilvl w:val="0"/>
          <w:numId w:val="0"/>
        </w:numPr>
        <w:ind w:left="709" w:hanging="709"/>
        <w:rPr>
          <w:rFonts w:asciiTheme="minorHAnsi" w:hAnsiTheme="minorHAnsi"/>
        </w:rPr>
      </w:pPr>
      <w:bookmarkStart w:id="38" w:name="_Toc120868580"/>
      <w:r w:rsidRPr="00251DF4">
        <w:rPr>
          <w:rFonts w:asciiTheme="minorHAnsi" w:hAnsiTheme="minorHAnsi"/>
        </w:rPr>
        <w:lastRenderedPageBreak/>
        <w:t>Vedlegg 1 – Brønnskjema</w:t>
      </w:r>
      <w:bookmarkEnd w:id="38"/>
      <w:r w:rsidRPr="00251DF4">
        <w:rPr>
          <w:rFonts w:asciiTheme="minorHAnsi" w:hAnsiTheme="minorHAnsi"/>
        </w:rPr>
        <w:t xml:space="preserve"> </w:t>
      </w:r>
    </w:p>
    <w:p w14:paraId="0474FF30" w14:textId="77777777" w:rsidR="009939B2" w:rsidRPr="00251DF4" w:rsidRDefault="009939B2" w:rsidP="009939B2">
      <w:pPr>
        <w:keepNext/>
      </w:pPr>
      <w:r w:rsidRPr="00251DF4">
        <w:rPr>
          <w:highlight w:val="yellow"/>
        </w:rPr>
        <w:t>---</w:t>
      </w:r>
    </w:p>
    <w:p w14:paraId="10A0D0C0" w14:textId="77777777" w:rsidR="009939B2" w:rsidRPr="009939B2" w:rsidRDefault="009939B2" w:rsidP="009939B2"/>
    <w:p w14:paraId="268D8055" w14:textId="309ED982" w:rsidR="00790D4C" w:rsidRPr="00251DF4" w:rsidRDefault="00790D4C" w:rsidP="00953C05">
      <w:pPr>
        <w:pStyle w:val="Heading1"/>
        <w:numPr>
          <w:ilvl w:val="0"/>
          <w:numId w:val="0"/>
        </w:numPr>
        <w:rPr>
          <w:rFonts w:asciiTheme="minorHAnsi" w:hAnsiTheme="minorHAnsi"/>
        </w:rPr>
      </w:pPr>
    </w:p>
    <w:p w14:paraId="60279EDF" w14:textId="77777777" w:rsidR="00953C05" w:rsidRPr="00251DF4" w:rsidRDefault="00953C05" w:rsidP="00097979"/>
    <w:p w14:paraId="73BF1FC5" w14:textId="0632C6E6" w:rsidR="00790D4C" w:rsidRPr="00251DF4" w:rsidRDefault="00790D4C" w:rsidP="00745841"/>
    <w:p w14:paraId="6505229F" w14:textId="77777777" w:rsidR="00790D4C" w:rsidRPr="00251DF4" w:rsidRDefault="00790D4C" w:rsidP="00745841"/>
    <w:sdt>
      <w:sdtPr>
        <w:id w:val="-1279486356"/>
        <w:docPartObj>
          <w:docPartGallery w:val="Cover Pages"/>
        </w:docPartObj>
      </w:sdtPr>
      <w:sdtContent>
        <w:p w14:paraId="62D16DC4" w14:textId="52F34553" w:rsidR="0045553D" w:rsidRPr="00251DF4" w:rsidRDefault="0045553D" w:rsidP="00E31C0C">
          <w:r w:rsidRPr="00251DF4">
            <w:rPr>
              <w:noProof/>
            </w:rPr>
            <mc:AlternateContent>
              <mc:Choice Requires="wps">
                <w:drawing>
                  <wp:anchor distT="0" distB="0" distL="114300" distR="114300" simplePos="0" relativeHeight="251667456" behindDoc="1" locked="0" layoutInCell="1" allowOverlap="1" wp14:anchorId="1A063508" wp14:editId="58393C42">
                    <wp:simplePos x="941696" y="1446663"/>
                    <wp:positionH relativeFrom="page">
                      <wp:align>left</wp:align>
                    </wp:positionH>
                    <wp:positionV relativeFrom="page">
                      <wp:align>top</wp:align>
                    </wp:positionV>
                    <wp:extent cx="7560000" cy="10692000"/>
                    <wp:effectExtent l="0" t="0" r="3175" b="0"/>
                    <wp:wrapNone/>
                    <wp:docPr id="7" name="Rektangel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3993A" id="Rektangel 7" o:spid="_x0000_s1026" style="position:absolute;margin-left:0;margin-top:0;width:595.3pt;height:841.9pt;z-index:-2516490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" fillcolor="#1d3c34 [3215]" stroked="f" strokeweight="1pt">
                    <o:lock v:ext="edit" aspectratio="t"/>
                    <w10:wrap anchorx="page" anchory="page"/>
                  </v:rect>
                </w:pict>
              </mc:Fallback>
            </mc:AlternateContent>
          </w:r>
          <w:r w:rsidRPr="00251DF4">
            <w:rPr>
              <w:noProof/>
            </w:rPr>
            <w:drawing>
              <wp:anchor distT="0" distB="0" distL="114300" distR="114300" simplePos="0" relativeHeight="251666432" behindDoc="0" locked="0" layoutInCell="1" allowOverlap="1" wp14:anchorId="12B93952" wp14:editId="70B9E1F0">
                <wp:simplePos x="0" y="0"/>
                <wp:positionH relativeFrom="page">
                  <wp:align>center</wp:align>
                </wp:positionH>
                <wp:positionV relativeFrom="page">
                  <wp:posOffset>4529716</wp:posOffset>
                </wp:positionV>
                <wp:extent cx="1767600" cy="1623600"/>
                <wp:effectExtent l="0" t="0" r="0" b="0"/>
                <wp:wrapNone/>
                <wp:docPr id="28" name="Grafik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1767600" cy="1623600"/>
                        </a:xfrm>
                        <a:prstGeom prst="rect">
                          <a:avLst/>
                        </a:prstGeom>
                      </pic:spPr>
                    </pic:pic>
                  </a:graphicData>
                </a:graphic>
                <wp14:sizeRelH relativeFrom="margin">
                  <wp14:pctWidth>0</wp14:pctWidth>
                </wp14:sizeRelH>
                <wp14:sizeRelV relativeFrom="margin">
                  <wp14:pctHeight>0</wp14:pctHeight>
                </wp14:sizeRelV>
              </wp:anchor>
            </w:drawing>
          </w:r>
        </w:p>
        <w:p w14:paraId="176CF2CA" w14:textId="33C2ED0A" w:rsidR="00BF3167" w:rsidRPr="00251DF4" w:rsidRDefault="00000000" w:rsidP="0045553D">
          <w:pPr>
            <w:spacing w:line="259" w:lineRule="auto"/>
          </w:pPr>
        </w:p>
      </w:sdtContent>
    </w:sdt>
    <w:sectPr w:rsidR="00BF3167" w:rsidRPr="00251DF4" w:rsidSect="005A168F">
      <w:headerReference w:type="default" r:id="rId34"/>
      <w:footerReference w:type="default" r:id="rId35"/>
      <w:type w:val="continuous"/>
      <w:pgSz w:w="11906" w:h="16838"/>
      <w:pgMar w:top="2053" w:right="1418" w:bottom="2132" w:left="1418" w:header="709" w:footer="7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F835B" w14:textId="77777777" w:rsidR="00402A8C" w:rsidRDefault="00402A8C" w:rsidP="009C1287">
      <w:r>
        <w:separator/>
      </w:r>
    </w:p>
  </w:endnote>
  <w:endnote w:type="continuationSeparator" w:id="0">
    <w:p w14:paraId="47A94D5D" w14:textId="77777777" w:rsidR="00402A8C" w:rsidRDefault="00402A8C" w:rsidP="009C12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E556391B-F58B-4DFB-9133-E7D58D7762AF}"/>
  </w:font>
  <w:font w:name="Times New Roman">
    <w:panose1 w:val="02020603050405020304"/>
    <w:charset w:val="00"/>
    <w:family w:val="roman"/>
    <w:pitch w:val="variable"/>
    <w:sig w:usb0="E0002EFF" w:usb1="C000785B" w:usb2="00000009" w:usb3="00000000" w:csb0="000001FF" w:csb1="00000000"/>
    <w:embedRegular r:id="rId2" w:fontKey="{DF82AC79-1932-4041-BD07-28F2C9EB3602}"/>
    <w:embedBold r:id="rId3" w:fontKey="{1A327AB5-9D8E-421C-AF5D-04610C7327FB}"/>
    <w:embedItalic r:id="rId4" w:fontKey="{6B7ADD4E-505E-4398-8AA1-E686BB7BAF6B}"/>
  </w:font>
  <w:font w:name="Avenir Next LT Pro">
    <w:altName w:val="Calibri"/>
    <w:charset w:val="00"/>
    <w:family w:val="swiss"/>
    <w:pitch w:val="variable"/>
    <w:sig w:usb0="800000EF" w:usb1="5000204A" w:usb2="00000000" w:usb3="00000000" w:csb0="00000093" w:csb1="00000000"/>
    <w:embedRegular r:id="rId5" w:fontKey="{931378EC-F623-4FEC-A2A5-04FF0E1F16CB}"/>
    <w:embedBold r:id="rId6" w:fontKey="{18CE20E6-CAD4-44BD-B957-EDDDFB3444F3}"/>
    <w:embedItalic r:id="rId7" w:fontKey="{12121FB9-0F1D-4EF1-ACC5-BCF704CA25C3}"/>
  </w:font>
  <w:font w:name="Courier New">
    <w:panose1 w:val="02070309020205020404"/>
    <w:charset w:val="00"/>
    <w:family w:val="modern"/>
    <w:pitch w:val="fixed"/>
    <w:sig w:usb0="E0002EFF" w:usb1="C0007843" w:usb2="00000009" w:usb3="00000000" w:csb0="000001FF" w:csb1="00000000"/>
    <w:embedRegular r:id="rId8" w:fontKey="{0D9285C1-7973-4C23-9AA1-1E4CA6D168BF}"/>
  </w:font>
  <w:font w:name="Wingdings">
    <w:panose1 w:val="05000000000000000000"/>
    <w:charset w:val="02"/>
    <w:family w:val="auto"/>
    <w:pitch w:val="variable"/>
    <w:sig w:usb0="00000000" w:usb1="10000000" w:usb2="00000000" w:usb3="00000000" w:csb0="80000000" w:csb1="00000000"/>
    <w:embedRegular r:id="rId9" w:fontKey="{70F69479-E2BD-4F4F-9B21-D2D93A8EF3E1}"/>
  </w:font>
  <w:font w:name="Century Gothic">
    <w:panose1 w:val="020B0502020202020204"/>
    <w:charset w:val="00"/>
    <w:family w:val="swiss"/>
    <w:pitch w:val="variable"/>
    <w:sig w:usb0="00000287" w:usb1="00000000" w:usb2="00000000" w:usb3="00000000" w:csb0="0000009F" w:csb1="00000000"/>
    <w:embedRegular r:id="rId10" w:fontKey="{886C45A1-CC98-49CE-AEBA-0BFFC777A6FD}"/>
  </w:font>
  <w:font w:name="Avenir Next Demi Bold">
    <w:altName w:val="Calibri"/>
    <w:charset w:val="00"/>
    <w:family w:val="swiss"/>
    <w:pitch w:val="variable"/>
    <w:sig w:usb0="800000AF" w:usb1="5000204A" w:usb2="00000000" w:usb3="00000000" w:csb0="0000009B" w:csb1="00000000"/>
  </w:font>
  <w:font w:name="Calibri">
    <w:panose1 w:val="020F0502020204030204"/>
    <w:charset w:val="00"/>
    <w:family w:val="swiss"/>
    <w:pitch w:val="variable"/>
    <w:sig w:usb0="E4002EFF" w:usb1="C000247B" w:usb2="00000009" w:usb3="00000000" w:csb0="000001FF" w:csb1="00000000"/>
    <w:embedRegular r:id="rId11" w:fontKey="{E8FBE93F-C45C-46A4-BCAC-0323E6D99A7A}"/>
    <w:embedBold r:id="rId12" w:fontKey="{4C3B4DA1-5B22-4C10-A300-5ED469F4264E}"/>
  </w:font>
  <w:font w:name="Cambria Math">
    <w:panose1 w:val="02040503050406030204"/>
    <w:charset w:val="00"/>
    <w:family w:val="roman"/>
    <w:pitch w:val="variable"/>
    <w:sig w:usb0="E00006FF" w:usb1="420024FF" w:usb2="02000000" w:usb3="00000000" w:csb0="0000019F" w:csb1="00000000"/>
    <w:embedRegular r:id="rId13" w:fontKey="{180790D2-4437-4D86-B336-C9DD8140DE8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48AC9" w14:textId="77777777" w:rsidR="00041CEA" w:rsidRDefault="00041C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4BC5F" w14:textId="3C2F9AB1" w:rsidR="002C11BE" w:rsidRPr="002C11BE" w:rsidRDefault="009C79F0" w:rsidP="00C07390">
    <w:pPr>
      <w:pStyle w:val="Footer"/>
      <w:ind w:left="-910"/>
    </w:pPr>
    <w:r>
      <w:t xml:space="preserve">Rapport – </w:t>
    </w:r>
    <w:sdt>
      <w:sdtPr>
        <w:alias w:val="Dokument:Tittel"/>
        <w:tag w:val="Dokument:Tittel"/>
        <w:id w:val="-1683346879"/>
        <w:placeholder>
          <w:docPart w:val="02566F81ED6C49DF867BD916729A5266"/>
        </w:placeholder>
        <w:dataBinding w:prefixMappings="xmlns:ns0='http://purl.org/dc/elements/1.1/' xmlns:ns1='http://schemas.openxmlformats.org/package/2006/metadata/core-properties'" w:xpath="/ns1:coreProperties[1]/ns0:title[1]" w:storeItemID="{6C3C8BC8-F283-45AE-878A-BAB7291924A1}"/>
        <w15:color w:val="FF9900"/>
        <w:text/>
      </w:sdtPr>
      <w:sdtContent>
        <w:r w:rsidR="007D2A4E">
          <w:t xml:space="preserve">Termisk responstest – </w:t>
        </w:r>
        <w:r w:rsidR="00041CEA">
          <w:t>[python_sted]</w:t>
        </w:r>
      </w:sdtContent>
    </w:sdt>
    <w:r w:rsidR="002C11BE">
      <w:tab/>
    </w:r>
    <w:r w:rsidR="002C11BE">
      <w:fldChar w:fldCharType="begin"/>
    </w:r>
    <w:r w:rsidR="002C11BE">
      <w:instrText xml:space="preserve"> PAGE   \* MERGEFORMAT </w:instrText>
    </w:r>
    <w:r w:rsidR="002C11BE">
      <w:fldChar w:fldCharType="separate"/>
    </w:r>
    <w:r w:rsidR="002C11BE">
      <w:rPr>
        <w:noProof/>
      </w:rPr>
      <w:t>2</w:t>
    </w:r>
    <w:r w:rsidR="002C11B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0D4F9" w14:textId="77777777" w:rsidR="00041CEA" w:rsidRDefault="00041CE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97F0C" w14:textId="19C3C282" w:rsidR="0003013C" w:rsidRPr="002C11BE" w:rsidRDefault="009C79F0" w:rsidP="005A168F">
    <w:pPr>
      <w:pStyle w:val="Footer"/>
      <w:ind w:left="-624" w:right="-624"/>
    </w:pPr>
    <w:r w:rsidRPr="009C79F0">
      <w:t xml:space="preserve">Rapport – </w:t>
    </w:r>
    <w:sdt>
      <w:sdtPr>
        <w:rPr>
          <w:highlight w:val="yellow"/>
        </w:rPr>
        <w:alias w:val="Dokument:Tittel"/>
        <w:tag w:val="Dokument:Tittel"/>
        <w:id w:val="154503760"/>
        <w:placeholder>
          <w:docPart w:val="C69BCD63569047A9A14E2E2ABC7F7F5E"/>
        </w:placeholder>
        <w:dataBinding w:prefixMappings="xmlns:ns0='http://purl.org/dc/elements/1.1/' xmlns:ns1='http://schemas.openxmlformats.org/package/2006/metadata/core-properties'" w:xpath="/ns1:coreProperties[1]/ns0:title[1]" w:storeItemID="{6C3C8BC8-F283-45AE-878A-BAB7291924A1}"/>
        <w15:color w:val="FF9900"/>
        <w:text/>
      </w:sdtPr>
      <w:sdtContent>
        <w:r w:rsidR="007D2A4E" w:rsidRPr="00041CEA">
          <w:rPr>
            <w:highlight w:val="yellow"/>
          </w:rPr>
          <w:t xml:space="preserve">Termisk responstest – </w:t>
        </w:r>
        <w:r w:rsidR="00041CEA" w:rsidRPr="00041CEA">
          <w:rPr>
            <w:highlight w:val="yellow"/>
          </w:rPr>
          <w:t>[python_sted]</w:t>
        </w:r>
      </w:sdtContent>
    </w:sdt>
    <w:r w:rsidR="0003013C">
      <w:tab/>
    </w:r>
    <w:r w:rsidR="0003013C">
      <w:fldChar w:fldCharType="begin"/>
    </w:r>
    <w:r w:rsidR="0003013C">
      <w:instrText xml:space="preserve"> PAGE   \* MERGEFORMAT </w:instrText>
    </w:r>
    <w:r w:rsidR="0003013C">
      <w:fldChar w:fldCharType="separate"/>
    </w:r>
    <w:r w:rsidR="0003013C">
      <w:rPr>
        <w:noProof/>
      </w:rPr>
      <w:t>2</w:t>
    </w:r>
    <w:r w:rsidR="0003013C">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9C879" w14:textId="77777777" w:rsidR="00402A8C" w:rsidRDefault="00402A8C" w:rsidP="009C1287">
      <w:r>
        <w:separator/>
      </w:r>
    </w:p>
  </w:footnote>
  <w:footnote w:type="continuationSeparator" w:id="0">
    <w:p w14:paraId="62A93A81" w14:textId="77777777" w:rsidR="00402A8C" w:rsidRDefault="00402A8C" w:rsidP="009C12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90E9E" w14:textId="77777777" w:rsidR="00041CEA" w:rsidRDefault="00041C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D2AD1" w14:textId="77777777" w:rsidR="00C81991" w:rsidRDefault="00C07390" w:rsidP="009C1287">
    <w:pPr>
      <w:pStyle w:val="Header"/>
    </w:pPr>
    <w:r>
      <w:rPr>
        <w:noProof/>
      </w:rPr>
      <mc:AlternateContent>
        <mc:Choice Requires="wps">
          <w:drawing>
            <wp:anchor distT="0" distB="0" distL="0" distR="644525" simplePos="0" relativeHeight="251674624" behindDoc="0" locked="0" layoutInCell="1" allowOverlap="1" wp14:anchorId="75C48B27" wp14:editId="101B3FFF">
              <wp:simplePos x="0" y="0"/>
              <wp:positionH relativeFrom="page">
                <wp:posOffset>608702</wp:posOffset>
              </wp:positionH>
              <wp:positionV relativeFrom="page">
                <wp:posOffset>1214120</wp:posOffset>
              </wp:positionV>
              <wp:extent cx="75600" cy="8229600"/>
              <wp:effectExtent l="38100" t="0" r="38735" b="0"/>
              <wp:wrapSquare wrapText="bothSides"/>
              <wp:docPr id="19" name="Marg-element"/>
              <wp:cNvGraphicFramePr/>
              <a:graphic xmlns:a="http://schemas.openxmlformats.org/drawingml/2006/main">
                <a:graphicData uri="http://schemas.microsoft.com/office/word/2010/wordprocessingShape">
                  <wps:wsp>
                    <wps:cNvSpPr/>
                    <wps:spPr>
                      <a:xfrm>
                        <a:off x="0" y="0"/>
                        <a:ext cx="75600" cy="822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2DC88" id="Marg-element" o:spid="_x0000_s1026" style="position:absolute;margin-left:47.95pt;margin-top:95.6pt;width:5.95pt;height:9in;z-index:251674624;visibility:visible;mso-wrap-style:square;mso-width-percent:0;mso-height-percent:0;mso-wrap-distance-left:0;mso-wrap-distance-top:0;mso-wrap-distance-right:50.75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" filled="f" stroked="f" strokeweight="1pt">
              <w10:wrap type="square" anchorx="page" anchory="page"/>
            </v:rect>
          </w:pict>
        </mc:Fallback>
      </mc:AlternateContent>
    </w:r>
    <w:r w:rsidR="00F67A5B">
      <w:rPr>
        <w:noProof/>
      </w:rPr>
      <mc:AlternateContent>
        <mc:Choice Requires="wps">
          <w:drawing>
            <wp:anchor distT="0" distB="0" distL="114300" distR="114300" simplePos="0" relativeHeight="251664384" behindDoc="1" locked="0" layoutInCell="1" allowOverlap="1" wp14:anchorId="0072D19D" wp14:editId="4FE01B72">
              <wp:simplePos x="0" y="0"/>
              <wp:positionH relativeFrom="page">
                <wp:align>left</wp:align>
              </wp:positionH>
              <wp:positionV relativeFrom="page">
                <wp:align>top</wp:align>
              </wp:positionV>
              <wp:extent cx="88592406" cy="35999166"/>
              <wp:effectExtent l="0" t="0" r="2540" b="0"/>
              <wp:wrapNone/>
              <wp:docPr id="8" name="Bakgrun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8592406" cy="3599916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61C4784F" id="Bakgrunn" o:spid="_x0000_s1026" style="position:absolute;margin-left:0;margin-top:0;width:6975.8pt;height:2834.6pt;z-index:-251652096;visibility:visible;mso-wrap-style:square;mso-width-percent:1000;mso-height-percent:1000;mso-wrap-distance-left:9pt;mso-wrap-distance-top:0;mso-wrap-distance-right:9pt;mso-wrap-distance-bottom:0;mso-position-horizontal:left;mso-position-horizontal-relative:page;mso-position-vertical:top;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" fillcolor="#b7dc8f [3204]" stroked="f" strokeweight="1pt">
              <o:lock v:ext="edit" aspectratio="t"/>
              <w10:wrap anchorx="page" anchory="page"/>
            </v:rect>
          </w:pict>
        </mc:Fallback>
      </mc:AlternateContent>
    </w:r>
    <w:r w:rsidR="00C81991" w:rsidRPr="00C81991">
      <w:rPr>
        <w:noProof/>
      </w:rPr>
      <w:drawing>
        <wp:anchor distT="0" distB="0" distL="114300" distR="114300" simplePos="0" relativeHeight="251662336" behindDoc="0" locked="0" layoutInCell="1" allowOverlap="1" wp14:anchorId="6389D315" wp14:editId="3973BCCC">
          <wp:simplePos x="0" y="0"/>
          <wp:positionH relativeFrom="page">
            <wp:posOffset>6531429</wp:posOffset>
          </wp:positionH>
          <wp:positionV relativeFrom="page">
            <wp:posOffset>391886</wp:posOffset>
          </wp:positionV>
          <wp:extent cx="644400" cy="457562"/>
          <wp:effectExtent l="0" t="0" r="0" b="0"/>
          <wp:wrapNone/>
          <wp:docPr id="15" nam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pic:cNvPicPr/>
                </pic:nvPicPr>
                <pic:blipFill>
                  <a:blip r:embed="rId1">
                    <a:extLst>
                      <a:ext uri="{96DAC541-7B7A-43D3-8B79-37D633B846F1}">
                        <asvg:svgBlip xmlns:asvg="http://schemas.microsoft.com/office/drawing/2016/SVG/main" r:embed="rId2"/>
                      </a:ext>
                    </a:extLst>
                  </a:blip>
                  <a:stretch>
                    <a:fillRect/>
                  </a:stretch>
                </pic:blipFill>
                <pic:spPr>
                  <a:xfrm>
                    <a:off x="0" y="0"/>
                    <a:ext cx="644400" cy="457562"/>
                  </a:xfrm>
                  <a:prstGeom prst="rect">
                    <a:avLst/>
                  </a:prstGeom>
                </pic:spPr>
              </pic:pic>
            </a:graphicData>
          </a:graphic>
          <wp14:sizeRelH relativeFrom="margin">
            <wp14:pctWidth>0</wp14:pctWidth>
          </wp14:sizeRelH>
          <wp14:sizeRelV relativeFrom="margin">
            <wp14:pctHeight>0</wp14:pctHeight>
          </wp14:sizeRelV>
        </wp:anchor>
      </w:drawing>
    </w:r>
    <w:r w:rsidR="00C81991" w:rsidRPr="00C81991">
      <w:rPr>
        <w:noProof/>
      </w:rPr>
      <w:drawing>
        <wp:anchor distT="0" distB="0" distL="114300" distR="114300" simplePos="0" relativeHeight="251660288" behindDoc="0" locked="0" layoutInCell="1" allowOverlap="1" wp14:anchorId="281EB4BA" wp14:editId="3D081C83">
          <wp:simplePos x="0" y="0"/>
          <wp:positionH relativeFrom="page">
            <wp:posOffset>391795</wp:posOffset>
          </wp:positionH>
          <wp:positionV relativeFrom="page">
            <wp:posOffset>391795</wp:posOffset>
          </wp:positionV>
          <wp:extent cx="572135" cy="457200"/>
          <wp:effectExtent l="0" t="0" r="0" b="0"/>
          <wp:wrapNone/>
          <wp:docPr id="18" name="Navnetr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netrekk"/>
                  <pic:cNvPicPr/>
                </pic:nvPicPr>
                <pic:blipFill>
                  <a:blip r:embed="rId3">
                    <a:extLst>
                      <a:ext uri="{96DAC541-7B7A-43D3-8B79-37D633B846F1}">
                        <asvg:svgBlip xmlns:asvg="http://schemas.microsoft.com/office/drawing/2016/SVG/main" r:embed="rId4"/>
                      </a:ext>
                    </a:extLst>
                  </a:blip>
                  <a:stretch>
                    <a:fillRect/>
                  </a:stretch>
                </pic:blipFill>
                <pic:spPr>
                  <a:xfrm>
                    <a:off x="0" y="0"/>
                    <a:ext cx="572135" cy="457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D8539" w14:textId="77777777" w:rsidR="00041CEA" w:rsidRDefault="00041C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1E92D" w14:textId="77777777" w:rsidR="009C73D2" w:rsidRDefault="009C73D2" w:rsidP="009C1287">
    <w:pPr>
      <w:pStyle w:val="Header"/>
    </w:pPr>
    <w:r w:rsidRPr="00C81991">
      <w:rPr>
        <w:noProof/>
      </w:rPr>
      <w:drawing>
        <wp:anchor distT="0" distB="0" distL="114300" distR="114300" simplePos="0" relativeHeight="251672576" behindDoc="0" locked="0" layoutInCell="1" allowOverlap="1" wp14:anchorId="6412BA50" wp14:editId="3D826FCC">
          <wp:simplePos x="0" y="0"/>
          <wp:positionH relativeFrom="page">
            <wp:posOffset>6531429</wp:posOffset>
          </wp:positionH>
          <wp:positionV relativeFrom="page">
            <wp:posOffset>391886</wp:posOffset>
          </wp:positionV>
          <wp:extent cx="644400" cy="457562"/>
          <wp:effectExtent l="0" t="0" r="0" b="0"/>
          <wp:wrapNone/>
          <wp:docPr id="16" nam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pic:cNvPicPr/>
                </pic:nvPicPr>
                <pic:blipFill>
                  <a:blip r:embed="rId1">
                    <a:extLst>
                      <a:ext uri="{96DAC541-7B7A-43D3-8B79-37D633B846F1}">
                        <asvg:svgBlip xmlns:asvg="http://schemas.microsoft.com/office/drawing/2016/SVG/main" r:embed="rId2"/>
                      </a:ext>
                    </a:extLst>
                  </a:blip>
                  <a:stretch>
                    <a:fillRect/>
                  </a:stretch>
                </pic:blipFill>
                <pic:spPr>
                  <a:xfrm>
                    <a:off x="0" y="0"/>
                    <a:ext cx="644400" cy="457562"/>
                  </a:xfrm>
                  <a:prstGeom prst="rect">
                    <a:avLst/>
                  </a:prstGeom>
                </pic:spPr>
              </pic:pic>
            </a:graphicData>
          </a:graphic>
          <wp14:sizeRelH relativeFrom="margin">
            <wp14:pctWidth>0</wp14:pctWidth>
          </wp14:sizeRelH>
          <wp14:sizeRelV relativeFrom="margin">
            <wp14:pctHeight>0</wp14:pctHeight>
          </wp14:sizeRelV>
        </wp:anchor>
      </w:drawing>
    </w:r>
    <w:r w:rsidRPr="00C81991">
      <w:rPr>
        <w:noProof/>
      </w:rPr>
      <w:drawing>
        <wp:anchor distT="0" distB="0" distL="114300" distR="114300" simplePos="0" relativeHeight="251671552" behindDoc="0" locked="0" layoutInCell="1" allowOverlap="1" wp14:anchorId="5007ABB1" wp14:editId="5152832F">
          <wp:simplePos x="0" y="0"/>
          <wp:positionH relativeFrom="page">
            <wp:posOffset>391795</wp:posOffset>
          </wp:positionH>
          <wp:positionV relativeFrom="page">
            <wp:posOffset>391795</wp:posOffset>
          </wp:positionV>
          <wp:extent cx="572135" cy="457200"/>
          <wp:effectExtent l="0" t="0" r="0" b="0"/>
          <wp:wrapNone/>
          <wp:docPr id="17" name="Navnetr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netrekk"/>
                  <pic:cNvPicPr/>
                </pic:nvPicPr>
                <pic:blipFill>
                  <a:blip r:embed="rId3">
                    <a:extLst>
                      <a:ext uri="{96DAC541-7B7A-43D3-8B79-37D633B846F1}">
                        <asvg:svgBlip xmlns:asvg="http://schemas.microsoft.com/office/drawing/2016/SVG/main" r:embed="rId4"/>
                      </a:ext>
                    </a:extLst>
                  </a:blip>
                  <a:stretch>
                    <a:fillRect/>
                  </a:stretch>
                </pic:blipFill>
                <pic:spPr>
                  <a:xfrm>
                    <a:off x="0" y="0"/>
                    <a:ext cx="572135" cy="4572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61E2FCC"/>
    <w:lvl w:ilvl="0">
      <w:start w:val="1"/>
      <w:numFmt w:val="decimal"/>
      <w:lvlText w:val="%1."/>
      <w:lvlJc w:val="left"/>
      <w:pPr>
        <w:tabs>
          <w:tab w:val="num" w:pos="5320"/>
        </w:tabs>
        <w:ind w:left="5320" w:hanging="360"/>
      </w:pPr>
    </w:lvl>
  </w:abstractNum>
  <w:abstractNum w:abstractNumId="1" w15:restartNumberingAfterBreak="0">
    <w:nsid w:val="FFFFFF7D"/>
    <w:multiLevelType w:val="singleLevel"/>
    <w:tmpl w:val="03C4E1A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0F6A1C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98431C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DD059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D2E22E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45A85D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0D6F22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30026C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16A1E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3D6C46"/>
    <w:multiLevelType w:val="hybridMultilevel"/>
    <w:tmpl w:val="6A2A6C6C"/>
    <w:lvl w:ilvl="0" w:tplc="47F4ACD8">
      <w:numFmt w:val="bullet"/>
      <w:lvlText w:val="•"/>
      <w:lvlJc w:val="left"/>
      <w:pPr>
        <w:ind w:left="1068" w:hanging="708"/>
      </w:pPr>
      <w:rPr>
        <w:rFonts w:ascii="Avenir Next LT Pro" w:eastAsiaTheme="minorHAnsi" w:hAnsi="Avenir Next LT Pro"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28CC62F0"/>
    <w:multiLevelType w:val="hybridMultilevel"/>
    <w:tmpl w:val="EC843344"/>
    <w:lvl w:ilvl="0" w:tplc="74E62E06">
      <w:start w:val="1"/>
      <w:numFmt w:val="decimal"/>
      <w:lvlText w:val="%1."/>
      <w:lvlJc w:val="left"/>
      <w:pPr>
        <w:ind w:left="720" w:hanging="360"/>
      </w:pPr>
      <w:rPr>
        <w:rFonts w:eastAsiaTheme="minorHAnsi" w:hint="default"/>
        <w:color w:val="48A23F" w:themeColor="hyperlink"/>
        <w:sz w:val="28"/>
        <w:u w:val="single"/>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3A882455"/>
    <w:multiLevelType w:val="hybridMultilevel"/>
    <w:tmpl w:val="271A5A3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3AE35DDB"/>
    <w:multiLevelType w:val="hybridMultilevel"/>
    <w:tmpl w:val="DEB0882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3CC1078D"/>
    <w:multiLevelType w:val="hybridMultilevel"/>
    <w:tmpl w:val="A4A6DD9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5" w15:restartNumberingAfterBreak="0">
    <w:nsid w:val="3DC74A78"/>
    <w:multiLevelType w:val="hybridMultilevel"/>
    <w:tmpl w:val="3B0CA31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3E661D4D"/>
    <w:multiLevelType w:val="hybridMultilevel"/>
    <w:tmpl w:val="7A5811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4DBF68B8"/>
    <w:multiLevelType w:val="multilevel"/>
    <w:tmpl w:val="DBD068BC"/>
    <w:lvl w:ilvl="0">
      <w:start w:val="1"/>
      <w:numFmt w:val="bullet"/>
      <w:lvlText w:val=""/>
      <w:lvlJc w:val="left"/>
      <w:pPr>
        <w:ind w:left="692" w:hanging="692"/>
      </w:pPr>
      <w:rPr>
        <w:rFonts w:ascii="Symbol" w:hAnsi="Symbol" w:hint="default"/>
      </w:rPr>
    </w:lvl>
    <w:lvl w:ilvl="1">
      <w:start w:val="1"/>
      <w:numFmt w:val="bullet"/>
      <w:lvlText w:val="­"/>
      <w:lvlJc w:val="left"/>
      <w:pPr>
        <w:ind w:left="1383" w:hanging="691"/>
      </w:pPr>
      <w:rPr>
        <w:rFonts w:ascii="Avenir Next LT Pro" w:hAnsi="Avenir Next LT Pro" w:hint="default"/>
      </w:rPr>
    </w:lvl>
    <w:lvl w:ilvl="2">
      <w:start w:val="1"/>
      <w:numFmt w:val="bullet"/>
      <w:lvlText w:val="◦"/>
      <w:lvlJc w:val="left"/>
      <w:pPr>
        <w:tabs>
          <w:tab w:val="num" w:pos="2075"/>
        </w:tabs>
        <w:ind w:left="2075" w:hanging="692"/>
      </w:pPr>
      <w:rPr>
        <w:rFonts w:ascii="Century Gothic" w:hAnsi="Century Gothic"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49C0CA7"/>
    <w:multiLevelType w:val="multilevel"/>
    <w:tmpl w:val="EE140596"/>
    <w:lvl w:ilvl="0">
      <w:start w:val="1"/>
      <w:numFmt w:val="decimal"/>
      <w:pStyle w:val="Heading1"/>
      <w:lvlText w:val="%1."/>
      <w:lvlJc w:val="left"/>
      <w:pPr>
        <w:tabs>
          <w:tab w:val="num" w:pos="709"/>
        </w:tabs>
        <w:ind w:left="709" w:hanging="709"/>
      </w:pPr>
      <w:rPr>
        <w:rFonts w:hint="default"/>
      </w:rPr>
    </w:lvl>
    <w:lvl w:ilvl="1">
      <w:start w:val="1"/>
      <w:numFmt w:val="decimal"/>
      <w:pStyle w:val="Heading2"/>
      <w:suff w:val="space"/>
      <w:lvlText w:val="%1.%2."/>
      <w:lvlJc w:val="left"/>
      <w:pPr>
        <w:ind w:left="709" w:hanging="709"/>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79B67D60"/>
    <w:multiLevelType w:val="hybridMultilevel"/>
    <w:tmpl w:val="3BDCBD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1480001420">
    <w:abstractNumId w:val="18"/>
  </w:num>
  <w:num w:numId="2" w16cid:durableId="195955700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73032709">
    <w:abstractNumId w:val="8"/>
  </w:num>
  <w:num w:numId="4" w16cid:durableId="1655063302">
    <w:abstractNumId w:val="3"/>
  </w:num>
  <w:num w:numId="5" w16cid:durableId="76942357">
    <w:abstractNumId w:val="2"/>
  </w:num>
  <w:num w:numId="6" w16cid:durableId="1954676964">
    <w:abstractNumId w:val="1"/>
  </w:num>
  <w:num w:numId="7" w16cid:durableId="833227773">
    <w:abstractNumId w:val="0"/>
  </w:num>
  <w:num w:numId="8" w16cid:durableId="158741273">
    <w:abstractNumId w:val="9"/>
  </w:num>
  <w:num w:numId="9" w16cid:durableId="682629835">
    <w:abstractNumId w:val="7"/>
  </w:num>
  <w:num w:numId="10" w16cid:durableId="1516309032">
    <w:abstractNumId w:val="6"/>
  </w:num>
  <w:num w:numId="11" w16cid:durableId="1202354920">
    <w:abstractNumId w:val="5"/>
  </w:num>
  <w:num w:numId="12" w16cid:durableId="241305319">
    <w:abstractNumId w:val="4"/>
  </w:num>
  <w:num w:numId="13" w16cid:durableId="569392023">
    <w:abstractNumId w:val="17"/>
  </w:num>
  <w:num w:numId="14" w16cid:durableId="2055620160">
    <w:abstractNumId w:val="12"/>
  </w:num>
  <w:num w:numId="15" w16cid:durableId="1464425965">
    <w:abstractNumId w:val="16"/>
  </w:num>
  <w:num w:numId="16" w16cid:durableId="1092046663">
    <w:abstractNumId w:val="10"/>
  </w:num>
  <w:num w:numId="17" w16cid:durableId="2007592254">
    <w:abstractNumId w:val="14"/>
  </w:num>
  <w:num w:numId="18" w16cid:durableId="1645046154">
    <w:abstractNumId w:val="19"/>
  </w:num>
  <w:num w:numId="19" w16cid:durableId="2147231898">
    <w:abstractNumId w:val="13"/>
  </w:num>
  <w:num w:numId="20" w16cid:durableId="1154685786">
    <w:abstractNumId w:val="15"/>
  </w:num>
  <w:num w:numId="21" w16cid:durableId="151109363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fie Hartvigsen">
    <w15:presenceInfo w15:providerId="AD" w15:userId="S::sofie.hartvigsen@asplanviak.no::5e3844f2-986d-4b9e-924d-81d18f9343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3BC"/>
    <w:rsid w:val="00010FE4"/>
    <w:rsid w:val="0001685A"/>
    <w:rsid w:val="000277DE"/>
    <w:rsid w:val="0003013C"/>
    <w:rsid w:val="000330BC"/>
    <w:rsid w:val="000370ED"/>
    <w:rsid w:val="00041CEA"/>
    <w:rsid w:val="000421DC"/>
    <w:rsid w:val="00046159"/>
    <w:rsid w:val="0004715B"/>
    <w:rsid w:val="00053090"/>
    <w:rsid w:val="00057598"/>
    <w:rsid w:val="000633BC"/>
    <w:rsid w:val="00073671"/>
    <w:rsid w:val="000838CB"/>
    <w:rsid w:val="00092194"/>
    <w:rsid w:val="00097882"/>
    <w:rsid w:val="00097979"/>
    <w:rsid w:val="000B2277"/>
    <w:rsid w:val="000B3C64"/>
    <w:rsid w:val="000B5928"/>
    <w:rsid w:val="000C1C64"/>
    <w:rsid w:val="00114B5F"/>
    <w:rsid w:val="00117A50"/>
    <w:rsid w:val="00120693"/>
    <w:rsid w:val="00131636"/>
    <w:rsid w:val="00135906"/>
    <w:rsid w:val="001676BD"/>
    <w:rsid w:val="00193F41"/>
    <w:rsid w:val="001A0813"/>
    <w:rsid w:val="001A093C"/>
    <w:rsid w:val="001A1009"/>
    <w:rsid w:val="001A44E9"/>
    <w:rsid w:val="001A7CBF"/>
    <w:rsid w:val="001B7082"/>
    <w:rsid w:val="001B7A1E"/>
    <w:rsid w:val="001E0620"/>
    <w:rsid w:val="001E3A1B"/>
    <w:rsid w:val="001E55FD"/>
    <w:rsid w:val="001E5EE9"/>
    <w:rsid w:val="001F549D"/>
    <w:rsid w:val="001F5E17"/>
    <w:rsid w:val="001F694A"/>
    <w:rsid w:val="00212B2E"/>
    <w:rsid w:val="00222525"/>
    <w:rsid w:val="00223EE8"/>
    <w:rsid w:val="00227F7A"/>
    <w:rsid w:val="00232AB0"/>
    <w:rsid w:val="0023626D"/>
    <w:rsid w:val="002424D7"/>
    <w:rsid w:val="00251DF4"/>
    <w:rsid w:val="002607F2"/>
    <w:rsid w:val="002619D8"/>
    <w:rsid w:val="00261E62"/>
    <w:rsid w:val="00262F89"/>
    <w:rsid w:val="002657E7"/>
    <w:rsid w:val="00267708"/>
    <w:rsid w:val="00273588"/>
    <w:rsid w:val="002747F3"/>
    <w:rsid w:val="00290296"/>
    <w:rsid w:val="00294B3B"/>
    <w:rsid w:val="002A2327"/>
    <w:rsid w:val="002A29E3"/>
    <w:rsid w:val="002C11BE"/>
    <w:rsid w:val="002C1CAC"/>
    <w:rsid w:val="002C2CDD"/>
    <w:rsid w:val="002E12BC"/>
    <w:rsid w:val="002E540D"/>
    <w:rsid w:val="002F5743"/>
    <w:rsid w:val="00300628"/>
    <w:rsid w:val="00321E56"/>
    <w:rsid w:val="00323D5E"/>
    <w:rsid w:val="00327066"/>
    <w:rsid w:val="00344285"/>
    <w:rsid w:val="00351537"/>
    <w:rsid w:val="00380FFB"/>
    <w:rsid w:val="0038427C"/>
    <w:rsid w:val="0039218C"/>
    <w:rsid w:val="003923F8"/>
    <w:rsid w:val="00393602"/>
    <w:rsid w:val="003A44C7"/>
    <w:rsid w:val="003A60EC"/>
    <w:rsid w:val="003B1C9E"/>
    <w:rsid w:val="003B4F32"/>
    <w:rsid w:val="003D6B57"/>
    <w:rsid w:val="003D783C"/>
    <w:rsid w:val="003E1AA3"/>
    <w:rsid w:val="003E20D5"/>
    <w:rsid w:val="003E5372"/>
    <w:rsid w:val="003F1577"/>
    <w:rsid w:val="003F58EA"/>
    <w:rsid w:val="00402A8C"/>
    <w:rsid w:val="00403D10"/>
    <w:rsid w:val="00406F82"/>
    <w:rsid w:val="00411527"/>
    <w:rsid w:val="0043420E"/>
    <w:rsid w:val="00443230"/>
    <w:rsid w:val="00444635"/>
    <w:rsid w:val="0045553D"/>
    <w:rsid w:val="00456014"/>
    <w:rsid w:val="00465D2B"/>
    <w:rsid w:val="004807C6"/>
    <w:rsid w:val="0048153D"/>
    <w:rsid w:val="00485CEB"/>
    <w:rsid w:val="004C6CB3"/>
    <w:rsid w:val="004D32A8"/>
    <w:rsid w:val="004E32AB"/>
    <w:rsid w:val="004E4930"/>
    <w:rsid w:val="004F0F2E"/>
    <w:rsid w:val="004F6EAA"/>
    <w:rsid w:val="004F7C3A"/>
    <w:rsid w:val="00517D85"/>
    <w:rsid w:val="0052280F"/>
    <w:rsid w:val="0053357F"/>
    <w:rsid w:val="0053631F"/>
    <w:rsid w:val="00537137"/>
    <w:rsid w:val="0054382F"/>
    <w:rsid w:val="0056553F"/>
    <w:rsid w:val="00566395"/>
    <w:rsid w:val="00574F09"/>
    <w:rsid w:val="0058109E"/>
    <w:rsid w:val="00584C91"/>
    <w:rsid w:val="00591EA6"/>
    <w:rsid w:val="00593C23"/>
    <w:rsid w:val="00597C59"/>
    <w:rsid w:val="005A168F"/>
    <w:rsid w:val="005A1B9B"/>
    <w:rsid w:val="005A316A"/>
    <w:rsid w:val="005B5DD7"/>
    <w:rsid w:val="005B6F2E"/>
    <w:rsid w:val="005C0BF9"/>
    <w:rsid w:val="005D2507"/>
    <w:rsid w:val="005D6CA6"/>
    <w:rsid w:val="005E0281"/>
    <w:rsid w:val="005E4245"/>
    <w:rsid w:val="00622C1D"/>
    <w:rsid w:val="006253CF"/>
    <w:rsid w:val="00636EAD"/>
    <w:rsid w:val="0063760F"/>
    <w:rsid w:val="00647193"/>
    <w:rsid w:val="00654581"/>
    <w:rsid w:val="00654FDA"/>
    <w:rsid w:val="00661FA5"/>
    <w:rsid w:val="006641F0"/>
    <w:rsid w:val="00670E78"/>
    <w:rsid w:val="006859DB"/>
    <w:rsid w:val="006A4DE3"/>
    <w:rsid w:val="006B3157"/>
    <w:rsid w:val="006C7153"/>
    <w:rsid w:val="006F1862"/>
    <w:rsid w:val="006F3BA4"/>
    <w:rsid w:val="006F40B5"/>
    <w:rsid w:val="006F58CE"/>
    <w:rsid w:val="006F7322"/>
    <w:rsid w:val="0072251C"/>
    <w:rsid w:val="00723DFF"/>
    <w:rsid w:val="00725B0A"/>
    <w:rsid w:val="007260B6"/>
    <w:rsid w:val="007356EA"/>
    <w:rsid w:val="0074227D"/>
    <w:rsid w:val="00742347"/>
    <w:rsid w:val="00745841"/>
    <w:rsid w:val="00754AC5"/>
    <w:rsid w:val="00754C9F"/>
    <w:rsid w:val="007638F7"/>
    <w:rsid w:val="00770C20"/>
    <w:rsid w:val="0078556B"/>
    <w:rsid w:val="007866F8"/>
    <w:rsid w:val="00790D4C"/>
    <w:rsid w:val="007911C6"/>
    <w:rsid w:val="007A2878"/>
    <w:rsid w:val="007A463A"/>
    <w:rsid w:val="007B457C"/>
    <w:rsid w:val="007D2A4E"/>
    <w:rsid w:val="007D6D4B"/>
    <w:rsid w:val="007D717F"/>
    <w:rsid w:val="007F6B64"/>
    <w:rsid w:val="00810957"/>
    <w:rsid w:val="00817FAD"/>
    <w:rsid w:val="00820B1A"/>
    <w:rsid w:val="00825CEF"/>
    <w:rsid w:val="008322FB"/>
    <w:rsid w:val="00857401"/>
    <w:rsid w:val="008715FA"/>
    <w:rsid w:val="008B6BEE"/>
    <w:rsid w:val="008C39E0"/>
    <w:rsid w:val="008D0CAE"/>
    <w:rsid w:val="008D282A"/>
    <w:rsid w:val="008D5F91"/>
    <w:rsid w:val="008E1438"/>
    <w:rsid w:val="008F08CE"/>
    <w:rsid w:val="008F5089"/>
    <w:rsid w:val="008F6BC2"/>
    <w:rsid w:val="00904048"/>
    <w:rsid w:val="009123B1"/>
    <w:rsid w:val="009128DD"/>
    <w:rsid w:val="00913CB3"/>
    <w:rsid w:val="00915BA5"/>
    <w:rsid w:val="009218A4"/>
    <w:rsid w:val="009247A4"/>
    <w:rsid w:val="00926450"/>
    <w:rsid w:val="00930C83"/>
    <w:rsid w:val="00933852"/>
    <w:rsid w:val="00935E4B"/>
    <w:rsid w:val="00936505"/>
    <w:rsid w:val="009502BE"/>
    <w:rsid w:val="00953C05"/>
    <w:rsid w:val="00957F21"/>
    <w:rsid w:val="00960F7C"/>
    <w:rsid w:val="009623B2"/>
    <w:rsid w:val="00981F79"/>
    <w:rsid w:val="00984F30"/>
    <w:rsid w:val="009856A6"/>
    <w:rsid w:val="009860F4"/>
    <w:rsid w:val="00986479"/>
    <w:rsid w:val="009939B2"/>
    <w:rsid w:val="00996F5F"/>
    <w:rsid w:val="009A1B6C"/>
    <w:rsid w:val="009A7C5C"/>
    <w:rsid w:val="009B1436"/>
    <w:rsid w:val="009B2B75"/>
    <w:rsid w:val="009B7764"/>
    <w:rsid w:val="009B786E"/>
    <w:rsid w:val="009B7A39"/>
    <w:rsid w:val="009C1287"/>
    <w:rsid w:val="009C73D2"/>
    <w:rsid w:val="009C79F0"/>
    <w:rsid w:val="009C7BEC"/>
    <w:rsid w:val="009D6BCC"/>
    <w:rsid w:val="009E580C"/>
    <w:rsid w:val="009F1A27"/>
    <w:rsid w:val="00A12401"/>
    <w:rsid w:val="00A17619"/>
    <w:rsid w:val="00A23EBF"/>
    <w:rsid w:val="00A2616F"/>
    <w:rsid w:val="00A310E8"/>
    <w:rsid w:val="00A3393A"/>
    <w:rsid w:val="00A41519"/>
    <w:rsid w:val="00A43374"/>
    <w:rsid w:val="00A45CF6"/>
    <w:rsid w:val="00A479FF"/>
    <w:rsid w:val="00A514AA"/>
    <w:rsid w:val="00A52860"/>
    <w:rsid w:val="00A57EDA"/>
    <w:rsid w:val="00A65B5A"/>
    <w:rsid w:val="00A91E76"/>
    <w:rsid w:val="00A9602C"/>
    <w:rsid w:val="00AB0607"/>
    <w:rsid w:val="00AB0CB4"/>
    <w:rsid w:val="00AB4D0A"/>
    <w:rsid w:val="00AC17D7"/>
    <w:rsid w:val="00AC249F"/>
    <w:rsid w:val="00AC536B"/>
    <w:rsid w:val="00AE71FC"/>
    <w:rsid w:val="00AF0594"/>
    <w:rsid w:val="00AF08C0"/>
    <w:rsid w:val="00B00620"/>
    <w:rsid w:val="00B020BC"/>
    <w:rsid w:val="00B023A0"/>
    <w:rsid w:val="00B02ED5"/>
    <w:rsid w:val="00B20E64"/>
    <w:rsid w:val="00B51357"/>
    <w:rsid w:val="00B5399B"/>
    <w:rsid w:val="00B60C59"/>
    <w:rsid w:val="00B61E24"/>
    <w:rsid w:val="00B63ECD"/>
    <w:rsid w:val="00B65195"/>
    <w:rsid w:val="00B669AC"/>
    <w:rsid w:val="00B7010F"/>
    <w:rsid w:val="00B71A5D"/>
    <w:rsid w:val="00B73306"/>
    <w:rsid w:val="00B77FF4"/>
    <w:rsid w:val="00B92BA4"/>
    <w:rsid w:val="00BB46BE"/>
    <w:rsid w:val="00BE787F"/>
    <w:rsid w:val="00BF3167"/>
    <w:rsid w:val="00C019ED"/>
    <w:rsid w:val="00C036CF"/>
    <w:rsid w:val="00C07390"/>
    <w:rsid w:val="00C25FDD"/>
    <w:rsid w:val="00C4028C"/>
    <w:rsid w:val="00C736A6"/>
    <w:rsid w:val="00C77C42"/>
    <w:rsid w:val="00C80A44"/>
    <w:rsid w:val="00C81991"/>
    <w:rsid w:val="00C91BB7"/>
    <w:rsid w:val="00C979B4"/>
    <w:rsid w:val="00CA3AA4"/>
    <w:rsid w:val="00CA47D5"/>
    <w:rsid w:val="00CB2491"/>
    <w:rsid w:val="00CC0162"/>
    <w:rsid w:val="00CD6ED3"/>
    <w:rsid w:val="00CD72BD"/>
    <w:rsid w:val="00CE2194"/>
    <w:rsid w:val="00CE5772"/>
    <w:rsid w:val="00CF0579"/>
    <w:rsid w:val="00CF29C0"/>
    <w:rsid w:val="00CF4C65"/>
    <w:rsid w:val="00D044C4"/>
    <w:rsid w:val="00D13285"/>
    <w:rsid w:val="00D13EA1"/>
    <w:rsid w:val="00D23C6E"/>
    <w:rsid w:val="00D716C8"/>
    <w:rsid w:val="00D76C06"/>
    <w:rsid w:val="00D8119C"/>
    <w:rsid w:val="00D82479"/>
    <w:rsid w:val="00D90299"/>
    <w:rsid w:val="00DA07D1"/>
    <w:rsid w:val="00DA46D6"/>
    <w:rsid w:val="00DB53F9"/>
    <w:rsid w:val="00DD49C8"/>
    <w:rsid w:val="00DD544F"/>
    <w:rsid w:val="00DD6BAD"/>
    <w:rsid w:val="00DE051B"/>
    <w:rsid w:val="00E00BB5"/>
    <w:rsid w:val="00E071DA"/>
    <w:rsid w:val="00E219EC"/>
    <w:rsid w:val="00E35476"/>
    <w:rsid w:val="00E36904"/>
    <w:rsid w:val="00E44785"/>
    <w:rsid w:val="00E6749D"/>
    <w:rsid w:val="00E87584"/>
    <w:rsid w:val="00E909A3"/>
    <w:rsid w:val="00EA1B84"/>
    <w:rsid w:val="00EA1E2C"/>
    <w:rsid w:val="00EA7739"/>
    <w:rsid w:val="00EB138E"/>
    <w:rsid w:val="00EB5A2B"/>
    <w:rsid w:val="00EC09F3"/>
    <w:rsid w:val="00ED3739"/>
    <w:rsid w:val="00ED5C94"/>
    <w:rsid w:val="00EE1B41"/>
    <w:rsid w:val="00EF41AB"/>
    <w:rsid w:val="00EF4959"/>
    <w:rsid w:val="00EF53F8"/>
    <w:rsid w:val="00EF6D6C"/>
    <w:rsid w:val="00F03374"/>
    <w:rsid w:val="00F10968"/>
    <w:rsid w:val="00F25395"/>
    <w:rsid w:val="00F424B1"/>
    <w:rsid w:val="00F427B3"/>
    <w:rsid w:val="00F42E89"/>
    <w:rsid w:val="00F4731C"/>
    <w:rsid w:val="00F53869"/>
    <w:rsid w:val="00F64636"/>
    <w:rsid w:val="00F67A5B"/>
    <w:rsid w:val="00F67C66"/>
    <w:rsid w:val="00F76370"/>
    <w:rsid w:val="00F76719"/>
    <w:rsid w:val="00F800B0"/>
    <w:rsid w:val="00F9416E"/>
    <w:rsid w:val="00F94A75"/>
    <w:rsid w:val="00FA0256"/>
    <w:rsid w:val="00FB59B3"/>
    <w:rsid w:val="00FC4B55"/>
    <w:rsid w:val="00FC76FE"/>
    <w:rsid w:val="00FD2146"/>
    <w:rsid w:val="00FD54C2"/>
    <w:rsid w:val="00FD564A"/>
    <w:rsid w:val="00FE13B4"/>
    <w:rsid w:val="00FE504C"/>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B02366"/>
  <w15:chartTrackingRefBased/>
  <w15:docId w15:val="{CD954F8C-4E58-46EB-8DC0-A8B07C8C8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1D3C34" w:themeColor="text2"/>
        <w:kern w:val="22"/>
        <w:sz w:val="22"/>
        <w:szCs w:val="22"/>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9B2"/>
    <w:pPr>
      <w:spacing w:line="307" w:lineRule="auto"/>
    </w:pPr>
    <w:rPr>
      <w:kern w:val="18"/>
    </w:rPr>
  </w:style>
  <w:style w:type="paragraph" w:styleId="Heading1">
    <w:name w:val="heading 1"/>
    <w:basedOn w:val="Normal"/>
    <w:next w:val="Normal"/>
    <w:link w:val="Heading1Char"/>
    <w:uiPriority w:val="9"/>
    <w:qFormat/>
    <w:rsid w:val="001A1009"/>
    <w:pPr>
      <w:keepNext/>
      <w:keepLines/>
      <w:pageBreakBefore/>
      <w:numPr>
        <w:numId w:val="1"/>
      </w:numPr>
      <w:spacing w:after="590" w:line="250" w:lineRule="auto"/>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78556B"/>
    <w:pPr>
      <w:keepNext/>
      <w:keepLines/>
      <w:numPr>
        <w:ilvl w:val="1"/>
        <w:numId w:val="1"/>
      </w:numPr>
      <w:spacing w:before="340" w:after="380"/>
      <w:outlineLvl w:val="1"/>
    </w:pPr>
    <w:rPr>
      <w:rFonts w:asciiTheme="majorHAnsi" w:eastAsiaTheme="majorEastAsia" w:hAnsiTheme="majorHAnsi" w:cstheme="majorBidi"/>
      <w:sz w:val="28"/>
      <w:szCs w:val="28"/>
    </w:rPr>
  </w:style>
  <w:style w:type="paragraph" w:styleId="Heading3">
    <w:name w:val="heading 3"/>
    <w:basedOn w:val="Normal"/>
    <w:next w:val="Normal"/>
    <w:link w:val="Heading3Char"/>
    <w:uiPriority w:val="9"/>
    <w:unhideWhenUsed/>
    <w:qFormat/>
    <w:rsid w:val="00C80A44"/>
    <w:pPr>
      <w:keepNext/>
      <w:keepLines/>
      <w:numPr>
        <w:ilvl w:val="2"/>
        <w:numId w:val="1"/>
      </w:numPr>
      <w:spacing w:before="200" w:after="100"/>
      <w:ind w:left="686" w:hanging="686"/>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C80A44"/>
    <w:pPr>
      <w:keepNext/>
      <w:keepLines/>
      <w:numPr>
        <w:ilvl w:val="3"/>
        <w:numId w:val="1"/>
      </w:numPr>
      <w:spacing w:before="40"/>
      <w:ind w:left="811" w:hanging="811"/>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057598"/>
    <w:pPr>
      <w:keepNext/>
      <w:keepLines/>
      <w:spacing w:before="40" w:after="0"/>
      <w:outlineLvl w:val="4"/>
    </w:pPr>
    <w:rPr>
      <w:rFonts w:asciiTheme="majorHAnsi" w:eastAsiaTheme="majorEastAsia" w:hAnsiTheme="majorHAnsi" w:cstheme="majorBidi"/>
      <w:color w:val="8AC649"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1991"/>
    <w:pPr>
      <w:tabs>
        <w:tab w:val="center" w:pos="4513"/>
        <w:tab w:val="right" w:pos="9026"/>
      </w:tabs>
      <w:spacing w:line="240" w:lineRule="auto"/>
    </w:pPr>
  </w:style>
  <w:style w:type="character" w:customStyle="1" w:styleId="HeaderChar">
    <w:name w:val="Header Char"/>
    <w:basedOn w:val="DefaultParagraphFont"/>
    <w:link w:val="Header"/>
    <w:uiPriority w:val="99"/>
    <w:rsid w:val="00C81991"/>
  </w:style>
  <w:style w:type="paragraph" w:styleId="Footer">
    <w:name w:val="footer"/>
    <w:basedOn w:val="Normal"/>
    <w:link w:val="FooterChar"/>
    <w:uiPriority w:val="99"/>
    <w:unhideWhenUsed/>
    <w:rsid w:val="002C1CAC"/>
    <w:pPr>
      <w:tabs>
        <w:tab w:val="right" w:pos="9026"/>
      </w:tabs>
      <w:spacing w:line="240" w:lineRule="auto"/>
      <w:ind w:left="-1366" w:right="-1366"/>
    </w:pPr>
    <w:rPr>
      <w:spacing w:val="2"/>
      <w:sz w:val="18"/>
      <w:szCs w:val="18"/>
    </w:rPr>
  </w:style>
  <w:style w:type="character" w:customStyle="1" w:styleId="FooterChar">
    <w:name w:val="Footer Char"/>
    <w:basedOn w:val="DefaultParagraphFont"/>
    <w:link w:val="Footer"/>
    <w:uiPriority w:val="99"/>
    <w:rsid w:val="002C1CAC"/>
    <w:rPr>
      <w:spacing w:val="2"/>
      <w:kern w:val="18"/>
      <w:sz w:val="18"/>
      <w:szCs w:val="18"/>
      <w:lang w:val="nb-NO"/>
    </w:rPr>
  </w:style>
  <w:style w:type="paragraph" w:styleId="ListParagraph">
    <w:name w:val="List Paragraph"/>
    <w:basedOn w:val="Normal"/>
    <w:uiPriority w:val="34"/>
    <w:qFormat/>
    <w:rsid w:val="00AE71FC"/>
    <w:pPr>
      <w:ind w:left="720"/>
      <w:contextualSpacing/>
    </w:pPr>
  </w:style>
  <w:style w:type="character" w:customStyle="1" w:styleId="Heading1Char">
    <w:name w:val="Heading 1 Char"/>
    <w:basedOn w:val="DefaultParagraphFont"/>
    <w:link w:val="Heading1"/>
    <w:uiPriority w:val="9"/>
    <w:rsid w:val="001A1009"/>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78556B"/>
    <w:rPr>
      <w:rFonts w:asciiTheme="majorHAnsi" w:eastAsiaTheme="majorEastAsia" w:hAnsiTheme="majorHAnsi" w:cstheme="majorBidi"/>
      <w:sz w:val="28"/>
      <w:szCs w:val="28"/>
    </w:rPr>
  </w:style>
  <w:style w:type="character" w:customStyle="1" w:styleId="Heading3Char">
    <w:name w:val="Heading 3 Char"/>
    <w:basedOn w:val="DefaultParagraphFont"/>
    <w:link w:val="Heading3"/>
    <w:uiPriority w:val="9"/>
    <w:rsid w:val="00C80A44"/>
    <w:rPr>
      <w:rFonts w:asciiTheme="majorHAnsi" w:eastAsiaTheme="majorEastAsia" w:hAnsiTheme="majorHAnsi" w:cstheme="majorBidi"/>
      <w:kern w:val="18"/>
      <w:sz w:val="24"/>
      <w:szCs w:val="24"/>
    </w:rPr>
  </w:style>
  <w:style w:type="paragraph" w:customStyle="1" w:styleId="formaterie--overskrift2">
    <w:name w:val="formaterie -- overskrift 2"/>
    <w:basedOn w:val="Heading2"/>
    <w:next w:val="Normal"/>
    <w:rsid w:val="009B7764"/>
    <w:pPr>
      <w:numPr>
        <w:ilvl w:val="0"/>
        <w:numId w:val="0"/>
      </w:numPr>
      <w:spacing w:after="240"/>
    </w:pPr>
  </w:style>
  <w:style w:type="paragraph" w:customStyle="1" w:styleId="formaterie--dokumentinfo">
    <w:name w:val="formaterie -- dokumentinfo"/>
    <w:basedOn w:val="Normal"/>
    <w:rsid w:val="001A1009"/>
    <w:pPr>
      <w:tabs>
        <w:tab w:val="left" w:pos="2156"/>
      </w:tabs>
    </w:pPr>
    <w:rPr>
      <w:sz w:val="18"/>
      <w:szCs w:val="18"/>
    </w:rPr>
  </w:style>
  <w:style w:type="character" w:styleId="PlaceholderText">
    <w:name w:val="Placeholder Text"/>
    <w:basedOn w:val="DefaultParagraphFont"/>
    <w:uiPriority w:val="99"/>
    <w:semiHidden/>
    <w:rsid w:val="001A1009"/>
    <w:rPr>
      <w:color w:val="808080"/>
    </w:rPr>
  </w:style>
  <w:style w:type="paragraph" w:customStyle="1" w:styleId="formaterie--overskrift1">
    <w:name w:val="formaterie -- overskrift 1"/>
    <w:basedOn w:val="Heading1"/>
    <w:next w:val="Normal"/>
    <w:rsid w:val="003F1577"/>
    <w:pPr>
      <w:pageBreakBefore w:val="0"/>
      <w:numPr>
        <w:numId w:val="0"/>
      </w:numPr>
      <w:spacing w:before="640" w:after="350"/>
    </w:pPr>
  </w:style>
  <w:style w:type="table" w:styleId="TableGrid">
    <w:name w:val="Table Grid"/>
    <w:basedOn w:val="TableNormal"/>
    <w:uiPriority w:val="59"/>
    <w:rsid w:val="001206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Formaterie--tabell">
    <w:name w:val="Formaterie -- tabell"/>
    <w:basedOn w:val="TableNormal"/>
    <w:uiPriority w:val="99"/>
    <w:rsid w:val="00F53869"/>
    <w:pPr>
      <w:spacing w:after="0" w:line="240" w:lineRule="auto"/>
    </w:pPr>
    <w:rPr>
      <w:sz w:val="18"/>
    </w:rPr>
    <w:tblPr>
      <w:tblBorders>
        <w:insideV w:val="single" w:sz="48" w:space="0" w:color="F6F8F1" w:themeColor="accent6"/>
      </w:tblBorders>
      <w:tblCellMar>
        <w:left w:w="0" w:type="dxa"/>
        <w:right w:w="0" w:type="dxa"/>
      </w:tblCellMar>
    </w:tblPr>
    <w:tcPr>
      <w:vAlign w:val="bottom"/>
    </w:tcPr>
    <w:tblStylePr w:type="firstRow">
      <w:rPr>
        <w:sz w:val="22"/>
      </w:rPr>
    </w:tblStylePr>
  </w:style>
  <w:style w:type="paragraph" w:styleId="NoSpacing">
    <w:name w:val="No Spacing"/>
    <w:uiPriority w:val="1"/>
    <w:rsid w:val="00F94A75"/>
    <w:pPr>
      <w:spacing w:after="0" w:line="240" w:lineRule="auto"/>
    </w:pPr>
    <w:rPr>
      <w:kern w:val="18"/>
    </w:rPr>
  </w:style>
  <w:style w:type="paragraph" w:customStyle="1" w:styleId="formaterie--forord--avsender">
    <w:name w:val="formaterie -- forord -- avsender"/>
    <w:basedOn w:val="Normal"/>
    <w:next w:val="Small"/>
    <w:rsid w:val="00131636"/>
    <w:pPr>
      <w:tabs>
        <w:tab w:val="left" w:pos="3906"/>
      </w:tabs>
      <w:spacing w:before="1360" w:line="276" w:lineRule="auto"/>
    </w:pPr>
  </w:style>
  <w:style w:type="paragraph" w:customStyle="1" w:styleId="Small">
    <w:name w:val="Small"/>
    <w:basedOn w:val="Normal"/>
    <w:qFormat/>
    <w:rsid w:val="00131636"/>
    <w:rPr>
      <w:sz w:val="18"/>
    </w:rPr>
  </w:style>
  <w:style w:type="paragraph" w:styleId="TOC2">
    <w:name w:val="toc 2"/>
    <w:basedOn w:val="Normal"/>
    <w:next w:val="Normal"/>
    <w:autoRedefine/>
    <w:uiPriority w:val="39"/>
    <w:unhideWhenUsed/>
    <w:rsid w:val="007356EA"/>
    <w:pPr>
      <w:tabs>
        <w:tab w:val="left" w:pos="938"/>
        <w:tab w:val="left" w:pos="1134"/>
        <w:tab w:val="right" w:pos="7586"/>
      </w:tabs>
      <w:ind w:left="533"/>
      <w:contextualSpacing/>
    </w:pPr>
  </w:style>
  <w:style w:type="paragraph" w:styleId="TOC1">
    <w:name w:val="toc 1"/>
    <w:basedOn w:val="Normal"/>
    <w:next w:val="Normal"/>
    <w:autoRedefine/>
    <w:uiPriority w:val="39"/>
    <w:unhideWhenUsed/>
    <w:rsid w:val="00817FAD"/>
    <w:pPr>
      <w:tabs>
        <w:tab w:val="left" w:pos="518"/>
        <w:tab w:val="right" w:pos="7586"/>
      </w:tabs>
      <w:spacing w:before="320" w:after="44"/>
      <w:ind w:left="518"/>
    </w:pPr>
    <w:rPr>
      <w:sz w:val="28"/>
      <w:u w:color="BBC5C2"/>
    </w:rPr>
  </w:style>
  <w:style w:type="character" w:styleId="Hyperlink">
    <w:name w:val="Hyperlink"/>
    <w:basedOn w:val="DefaultParagraphFont"/>
    <w:uiPriority w:val="99"/>
    <w:unhideWhenUsed/>
    <w:rsid w:val="009860F4"/>
    <w:rPr>
      <w:color w:val="48A23F" w:themeColor="hyperlink"/>
      <w:u w:val="single"/>
    </w:rPr>
  </w:style>
  <w:style w:type="paragraph" w:styleId="FootnoteText">
    <w:name w:val="footnote text"/>
    <w:basedOn w:val="Normal"/>
    <w:link w:val="FootnoteTextChar"/>
    <w:uiPriority w:val="99"/>
    <w:semiHidden/>
    <w:unhideWhenUsed/>
    <w:rsid w:val="001B7A1E"/>
    <w:pPr>
      <w:spacing w:line="240" w:lineRule="auto"/>
    </w:pPr>
    <w:rPr>
      <w:sz w:val="18"/>
      <w:szCs w:val="20"/>
    </w:rPr>
  </w:style>
  <w:style w:type="character" w:customStyle="1" w:styleId="FootnoteTextChar">
    <w:name w:val="Footnote Text Char"/>
    <w:basedOn w:val="DefaultParagraphFont"/>
    <w:link w:val="FootnoteText"/>
    <w:uiPriority w:val="99"/>
    <w:semiHidden/>
    <w:rsid w:val="001B7A1E"/>
    <w:rPr>
      <w:kern w:val="18"/>
      <w:sz w:val="18"/>
      <w:szCs w:val="20"/>
    </w:rPr>
  </w:style>
  <w:style w:type="character" w:styleId="FootnoteReference">
    <w:name w:val="footnote reference"/>
    <w:basedOn w:val="DefaultParagraphFont"/>
    <w:uiPriority w:val="99"/>
    <w:semiHidden/>
    <w:unhideWhenUsed/>
    <w:rsid w:val="001B7A1E"/>
    <w:rPr>
      <w:vertAlign w:val="superscript"/>
    </w:rPr>
  </w:style>
  <w:style w:type="paragraph" w:styleId="Title">
    <w:name w:val="Title"/>
    <w:basedOn w:val="Normal"/>
    <w:next w:val="Normal"/>
    <w:link w:val="TitleChar"/>
    <w:uiPriority w:val="10"/>
    <w:qFormat/>
    <w:rsid w:val="00321E56"/>
    <w:pPr>
      <w:spacing w:after="580" w:line="216" w:lineRule="auto"/>
      <w:contextualSpacing/>
    </w:pPr>
    <w:rPr>
      <w:rFonts w:asciiTheme="majorHAnsi" w:eastAsiaTheme="majorEastAsia" w:hAnsiTheme="majorHAnsi" w:cstheme="majorBidi"/>
      <w:spacing w:val="-10"/>
      <w:kern w:val="28"/>
      <w:sz w:val="68"/>
      <w:szCs w:val="56"/>
    </w:rPr>
  </w:style>
  <w:style w:type="character" w:customStyle="1" w:styleId="TitleChar">
    <w:name w:val="Title Char"/>
    <w:basedOn w:val="DefaultParagraphFont"/>
    <w:link w:val="Title"/>
    <w:uiPriority w:val="10"/>
    <w:rsid w:val="00321E56"/>
    <w:rPr>
      <w:rFonts w:asciiTheme="majorHAnsi" w:eastAsiaTheme="majorEastAsia" w:hAnsiTheme="majorHAnsi" w:cstheme="majorBidi"/>
      <w:spacing w:val="-10"/>
      <w:kern w:val="28"/>
      <w:sz w:val="68"/>
      <w:szCs w:val="56"/>
    </w:rPr>
  </w:style>
  <w:style w:type="paragraph" w:styleId="Subtitle">
    <w:name w:val="Subtitle"/>
    <w:basedOn w:val="Normal"/>
    <w:next w:val="Normal"/>
    <w:link w:val="SubtitleChar"/>
    <w:uiPriority w:val="11"/>
    <w:qFormat/>
    <w:rsid w:val="00584C91"/>
    <w:pPr>
      <w:numPr>
        <w:ilvl w:val="1"/>
      </w:numPr>
    </w:pPr>
    <w:rPr>
      <w:rFonts w:eastAsiaTheme="minorEastAsia"/>
      <w:kern w:val="40"/>
      <w:sz w:val="40"/>
      <w:szCs w:val="40"/>
    </w:rPr>
  </w:style>
  <w:style w:type="character" w:customStyle="1" w:styleId="SubtitleChar">
    <w:name w:val="Subtitle Char"/>
    <w:basedOn w:val="DefaultParagraphFont"/>
    <w:link w:val="Subtitle"/>
    <w:uiPriority w:val="11"/>
    <w:rsid w:val="00584C91"/>
    <w:rPr>
      <w:rFonts w:eastAsiaTheme="minorEastAsia"/>
      <w:kern w:val="40"/>
      <w:sz w:val="40"/>
      <w:szCs w:val="40"/>
    </w:rPr>
  </w:style>
  <w:style w:type="paragraph" w:styleId="TOAHeading">
    <w:name w:val="toa heading"/>
    <w:basedOn w:val="Heading1"/>
    <w:next w:val="Normal"/>
    <w:uiPriority w:val="99"/>
    <w:unhideWhenUsed/>
    <w:rsid w:val="00A23EBF"/>
    <w:pPr>
      <w:numPr>
        <w:numId w:val="0"/>
      </w:numPr>
      <w:outlineLvl w:val="9"/>
    </w:pPr>
  </w:style>
  <w:style w:type="character" w:customStyle="1" w:styleId="Heading4Char">
    <w:name w:val="Heading 4 Char"/>
    <w:basedOn w:val="DefaultParagraphFont"/>
    <w:link w:val="Heading4"/>
    <w:uiPriority w:val="9"/>
    <w:rsid w:val="00C80A44"/>
    <w:rPr>
      <w:rFonts w:asciiTheme="majorHAnsi" w:eastAsiaTheme="majorEastAsia" w:hAnsiTheme="majorHAnsi" w:cstheme="majorBidi"/>
      <w:i/>
      <w:iCs/>
      <w:kern w:val="18"/>
    </w:rPr>
  </w:style>
  <w:style w:type="paragraph" w:customStyle="1" w:styleId="Kapittelskilleark">
    <w:name w:val="Kapittelskilleark"/>
    <w:basedOn w:val="Normal"/>
    <w:rsid w:val="00CB2491"/>
    <w:pPr>
      <w:pageBreakBefore/>
      <w:spacing w:line="226" w:lineRule="auto"/>
    </w:pPr>
    <w:rPr>
      <w:noProof/>
      <w:kern w:val="60"/>
      <w:sz w:val="66"/>
      <w:szCs w:val="66"/>
    </w:rPr>
  </w:style>
  <w:style w:type="table" w:customStyle="1" w:styleId="AVtabell2">
    <w:name w:val="AV tabell 2"/>
    <w:basedOn w:val="TableNormal"/>
    <w:uiPriority w:val="99"/>
    <w:rsid w:val="0058109E"/>
    <w:pPr>
      <w:spacing w:after="0" w:line="240" w:lineRule="auto"/>
    </w:pPr>
    <w:rPr>
      <w:color w:val="1D3C34"/>
      <w:sz w:val="18"/>
    </w:rPr>
    <w:tblPr>
      <w:tblStyleColBandSize w:val="1"/>
      <w:tblBorders>
        <w:bottom w:val="single" w:sz="4" w:space="0" w:color="A0B2AE"/>
        <w:insideH w:val="single" w:sz="4" w:space="0" w:color="A0B2AE"/>
      </w:tblBorders>
      <w:tblCellMar>
        <w:top w:w="23" w:type="dxa"/>
        <w:left w:w="0" w:type="dxa"/>
        <w:bottom w:w="23" w:type="dxa"/>
        <w:right w:w="0" w:type="dxa"/>
      </w:tblCellMar>
    </w:tblPr>
    <w:tcPr>
      <w:vAlign w:val="bottom"/>
    </w:tcPr>
    <w:tblStylePr w:type="firstRow">
      <w:rPr>
        <w:rFonts w:ascii="Avenir Next Demi Bold" w:hAnsi="Avenir Next Demi Bold"/>
        <w:sz w:val="18"/>
      </w:rPr>
    </w:tblStylePr>
    <w:tblStylePr w:type="band1Vert">
      <w:tblPr/>
      <w:tcPr>
        <w:tcBorders>
          <w:left w:val="single" w:sz="4" w:space="0" w:color="A0B2AE"/>
          <w:right w:val="single" w:sz="4" w:space="0" w:color="A0B2AE"/>
        </w:tcBorders>
      </w:tcPr>
    </w:tblStylePr>
  </w:style>
  <w:style w:type="table" w:customStyle="1" w:styleId="AVtabell1">
    <w:name w:val="AV tabell 1"/>
    <w:basedOn w:val="GridTable4"/>
    <w:uiPriority w:val="99"/>
    <w:rsid w:val="007D717F"/>
    <w:rPr>
      <w:color w:val="auto"/>
      <w:kern w:val="0"/>
      <w:sz w:val="18"/>
      <w:szCs w:val="20"/>
    </w:rPr>
    <w:tblPr>
      <w:tblBorders>
        <w:top w:val="single" w:sz="4" w:space="0" w:color="A0B2AE"/>
        <w:left w:val="single" w:sz="4" w:space="0" w:color="A0B2AE"/>
        <w:bottom w:val="single" w:sz="4" w:space="0" w:color="A0B2AE"/>
        <w:right w:val="single" w:sz="4" w:space="0" w:color="A0B2AE"/>
        <w:insideH w:val="single" w:sz="4" w:space="0" w:color="A0B2AE"/>
        <w:insideV w:val="single" w:sz="4" w:space="0" w:color="A0B2AE"/>
      </w:tblBorders>
      <w:tblCellMar>
        <w:top w:w="68" w:type="dxa"/>
      </w:tblCellMar>
    </w:tblPr>
    <w:tblStylePr w:type="firstRow">
      <w:rPr>
        <w:rFonts w:ascii="Avenir Next Demi Bold" w:hAnsi="Avenir Next Demi Bold"/>
        <w:b w:val="0"/>
        <w:bCs/>
        <w:color w:val="FFFFFF"/>
      </w:rPr>
      <w:tblPr/>
      <w:tcPr>
        <w:tcBorders>
          <w:top w:val="single" w:sz="4" w:space="0" w:color="A0B2AE"/>
          <w:left w:val="single" w:sz="4" w:space="0" w:color="A0B2AE"/>
          <w:bottom w:val="single" w:sz="4" w:space="0" w:color="A0B2AE"/>
          <w:right w:val="single" w:sz="4" w:space="0" w:color="A0B2AE"/>
          <w:insideH w:val="single" w:sz="4" w:space="0" w:color="A0B2AE"/>
          <w:insideV w:val="single" w:sz="4" w:space="0" w:color="A0B2AE"/>
        </w:tcBorders>
        <w:shd w:val="clear" w:color="auto" w:fill="F6F8F1"/>
      </w:tcPr>
    </w:tblStylePr>
    <w:tblStylePr w:type="lastRow">
      <w:rPr>
        <w:rFonts w:ascii="Avenir Next Demi Bold" w:hAnsi="Avenir Next Demi Bold"/>
        <w:b/>
        <w:bCs/>
      </w:rPr>
      <w:tblPr/>
      <w:tcPr>
        <w:tcBorders>
          <w:top w:val="single" w:sz="8" w:space="0" w:color="99A897"/>
          <w:bottom w:val="single" w:sz="4" w:space="0" w:color="99A897"/>
        </w:tcBorders>
      </w:tcPr>
    </w:tblStylePr>
    <w:tblStylePr w:type="firstCol">
      <w:rPr>
        <w:b/>
        <w:bCs/>
      </w:rPr>
    </w:tblStylePr>
    <w:tblStylePr w:type="lastCol">
      <w:rPr>
        <w:b/>
        <w:bCs/>
      </w:rPr>
    </w:tblStylePr>
    <w:tblStylePr w:type="band1Vert">
      <w:tblPr/>
      <w:tcPr>
        <w:shd w:val="clear" w:color="auto" w:fill="CCCCCC" w:themeFill="text1" w:themeFillTint="33"/>
      </w:tcPr>
    </w:tblStylePr>
  </w:style>
  <w:style w:type="table" w:styleId="GridTable4">
    <w:name w:val="Grid Table 4"/>
    <w:basedOn w:val="TableNormal"/>
    <w:uiPriority w:val="49"/>
    <w:rsid w:val="007D717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style>
  <w:style w:type="paragraph" w:styleId="Caption">
    <w:name w:val="caption"/>
    <w:basedOn w:val="Normal"/>
    <w:next w:val="Normal"/>
    <w:link w:val="CaptionChar"/>
    <w:autoRedefine/>
    <w:uiPriority w:val="35"/>
    <w:unhideWhenUsed/>
    <w:qFormat/>
    <w:rsid w:val="00057598"/>
    <w:pPr>
      <w:spacing w:after="0" w:line="240" w:lineRule="auto"/>
    </w:pPr>
    <w:rPr>
      <w:bCs/>
      <w:color w:val="auto"/>
      <w:kern w:val="0"/>
      <w:sz w:val="20"/>
      <w:szCs w:val="18"/>
      <w:lang w:eastAsia="en-US"/>
    </w:rPr>
  </w:style>
  <w:style w:type="character" w:customStyle="1" w:styleId="CaptionChar">
    <w:name w:val="Caption Char"/>
    <w:basedOn w:val="DefaultParagraphFont"/>
    <w:link w:val="Caption"/>
    <w:uiPriority w:val="35"/>
    <w:locked/>
    <w:rsid w:val="00057598"/>
    <w:rPr>
      <w:bCs/>
      <w:color w:val="auto"/>
      <w:kern w:val="0"/>
      <w:sz w:val="20"/>
      <w:szCs w:val="18"/>
      <w:lang w:eastAsia="en-US"/>
    </w:rPr>
  </w:style>
  <w:style w:type="paragraph" w:customStyle="1" w:styleId="Tabelltekst">
    <w:name w:val="Tabelltekst"/>
    <w:basedOn w:val="Normal"/>
    <w:link w:val="TabelltekstTegn"/>
    <w:autoRedefine/>
    <w:qFormat/>
    <w:rsid w:val="00AB0607"/>
    <w:pPr>
      <w:spacing w:after="0" w:line="240" w:lineRule="auto"/>
    </w:pPr>
    <w:rPr>
      <w:color w:val="000000" w:themeColor="text1"/>
      <w:kern w:val="0"/>
      <w:sz w:val="18"/>
      <w:szCs w:val="20"/>
      <w:lang w:eastAsia="en-US"/>
    </w:rPr>
  </w:style>
  <w:style w:type="character" w:customStyle="1" w:styleId="TabelltekstTegn">
    <w:name w:val="Tabelltekst Tegn"/>
    <w:basedOn w:val="DefaultParagraphFont"/>
    <w:link w:val="Tabelltekst"/>
    <w:rsid w:val="00AB0607"/>
    <w:rPr>
      <w:color w:val="000000" w:themeColor="text1"/>
      <w:kern w:val="0"/>
      <w:sz w:val="18"/>
      <w:szCs w:val="20"/>
      <w:lang w:eastAsia="en-US"/>
    </w:rPr>
  </w:style>
  <w:style w:type="character" w:customStyle="1" w:styleId="Heading5Char">
    <w:name w:val="Heading 5 Char"/>
    <w:basedOn w:val="DefaultParagraphFont"/>
    <w:link w:val="Heading5"/>
    <w:uiPriority w:val="9"/>
    <w:semiHidden/>
    <w:rsid w:val="00057598"/>
    <w:rPr>
      <w:rFonts w:asciiTheme="majorHAnsi" w:eastAsiaTheme="majorEastAsia" w:hAnsiTheme="majorHAnsi" w:cstheme="majorBidi"/>
      <w:color w:val="8AC649" w:themeColor="accent1" w:themeShade="BF"/>
      <w:kern w:val="18"/>
    </w:rPr>
  </w:style>
  <w:style w:type="paragraph" w:styleId="TOCHeading">
    <w:name w:val="TOC Heading"/>
    <w:basedOn w:val="Heading1"/>
    <w:next w:val="Normal"/>
    <w:uiPriority w:val="39"/>
    <w:unhideWhenUsed/>
    <w:qFormat/>
    <w:rsid w:val="004C6CB3"/>
    <w:pPr>
      <w:pageBreakBefore w:val="0"/>
      <w:numPr>
        <w:numId w:val="0"/>
      </w:numPr>
      <w:spacing w:before="240" w:after="0" w:line="259" w:lineRule="auto"/>
      <w:outlineLvl w:val="9"/>
    </w:pPr>
    <w:rPr>
      <w:color w:val="8AC649" w:themeColor="accent1" w:themeShade="BF"/>
      <w:kern w:val="0"/>
      <w:sz w:val="32"/>
      <w:szCs w:val="32"/>
      <w:lang w:val="en-US" w:eastAsia="en-US"/>
    </w:rPr>
  </w:style>
  <w:style w:type="paragraph" w:styleId="TOC3">
    <w:name w:val="toc 3"/>
    <w:basedOn w:val="Normal"/>
    <w:next w:val="Normal"/>
    <w:autoRedefine/>
    <w:uiPriority w:val="39"/>
    <w:unhideWhenUsed/>
    <w:rsid w:val="004C6CB3"/>
    <w:pPr>
      <w:spacing w:after="100" w:line="259" w:lineRule="auto"/>
      <w:ind w:left="440"/>
    </w:pPr>
    <w:rPr>
      <w:rFonts w:eastAsiaTheme="minorEastAsia" w:cs="Times New Roman"/>
      <w:color w:val="auto"/>
      <w:kern w:val="0"/>
      <w:lang w:val="en-US" w:eastAsia="en-US"/>
    </w:rPr>
  </w:style>
  <w:style w:type="character" w:customStyle="1" w:styleId="ui-provider">
    <w:name w:val="ui-provider"/>
    <w:basedOn w:val="DefaultParagraphFont"/>
    <w:rsid w:val="00AC53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eader" Target="header1.xml"/><Relationship Id="rId26" Type="http://schemas.openxmlformats.org/officeDocument/2006/relationships/image" Target="media/image6.jpeg"/><Relationship Id="rId39" Type="http://schemas.openxmlformats.org/officeDocument/2006/relationships/theme" Target="theme/theme1.xml"/><Relationship Id="rId21" Type="http://schemas.openxmlformats.org/officeDocument/2006/relationships/footer" Target="footer2.xml"/><Relationship Id="rId34" Type="http://schemas.openxmlformats.org/officeDocument/2006/relationships/header" Target="header4.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5.svg"/><Relationship Id="rId25" Type="http://schemas.openxmlformats.org/officeDocument/2006/relationships/hyperlink" Target="http://www.ngu.no" TargetMode="External"/><Relationship Id="rId33" Type="http://schemas.openxmlformats.org/officeDocument/2006/relationships/image" Target="media/image9.sv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oter" Target="footer1.xml"/><Relationship Id="rId29" Type="http://schemas.openxmlformats.org/officeDocument/2006/relationships/hyperlink" Target="http://epubl.luth.se/1402-1757/1998/37/LTU-LIC-9837-SE.pdf" TargetMode="Externa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hyperlink" Target="http://geo.ngu.no/kart/berggrunn/" TargetMode="External"/><Relationship Id="rId32" Type="http://schemas.openxmlformats.org/officeDocument/2006/relationships/image" Target="media/image8.png"/><Relationship Id="rId37" Type="http://schemas.microsoft.com/office/2011/relationships/people" Target="people.xml"/><Relationship Id="rId5" Type="http://schemas.openxmlformats.org/officeDocument/2006/relationships/customXml" Target="../customXml/item5.xml"/><Relationship Id="rId15" Type="http://schemas.openxmlformats.org/officeDocument/2006/relationships/image" Target="media/image3.svg"/><Relationship Id="rId23" Type="http://schemas.openxmlformats.org/officeDocument/2006/relationships/footer" Target="footer3.xml"/><Relationship Id="rId28" Type="http://schemas.openxmlformats.org/officeDocument/2006/relationships/hyperlink" Target="https://kart.asplanviak.no/" TargetMode="External"/><Relationship Id="rId36" Type="http://schemas.openxmlformats.org/officeDocument/2006/relationships/fontTable" Target="fontTable.xml"/><Relationship Id="rId10" Type="http://schemas.openxmlformats.org/officeDocument/2006/relationships/webSettings" Target="webSettings.xml"/><Relationship Id="rId19" Type="http://schemas.openxmlformats.org/officeDocument/2006/relationships/header" Target="header2.xml"/><Relationship Id="rId31" Type="http://schemas.openxmlformats.org/officeDocument/2006/relationships/hyperlink" Target="http://geo.ngu.no/kart/losmasse/" TargetMode="Externa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header" Target="header3.xml"/><Relationship Id="rId27" Type="http://schemas.openxmlformats.org/officeDocument/2006/relationships/image" Target="media/image7.png"/><Relationship Id="rId30" Type="http://schemas.openxmlformats.org/officeDocument/2006/relationships/hyperlink" Target="http://epubl.luth.se/1402-1544/2002/39/LTU-DT-0239-SE.pdf" TargetMode="External"/><Relationship Id="rId35" Type="http://schemas.openxmlformats.org/officeDocument/2006/relationships/footer" Target="footer4.xml"/><Relationship Id="rId8" Type="http://schemas.openxmlformats.org/officeDocument/2006/relationships/styles" Target="style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svg"/><Relationship Id="rId1" Type="http://schemas.openxmlformats.org/officeDocument/2006/relationships/image" Target="media/image2.png"/><Relationship Id="rId4" Type="http://schemas.openxmlformats.org/officeDocument/2006/relationships/image" Target="media/image5.svg"/></Relationships>
</file>

<file path=word/_rels/header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svg"/><Relationship Id="rId1" Type="http://schemas.openxmlformats.org/officeDocument/2006/relationships/image" Target="media/image2.png"/><Relationship Id="rId4" Type="http://schemas.openxmlformats.org/officeDocument/2006/relationships/image" Target="media/image5.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rgit.Fostervold\Dropbox%20(AVINET)\Birgit\__profilarbeid%202020\_______Nye%20filer\Dokumentmaler\revidert%20mai\dot\av_rapportm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4077384D4AC4316974305CB53A9DE59"/>
        <w:category>
          <w:name w:val="Generelt"/>
          <w:gallery w:val="placeholder"/>
        </w:category>
        <w:types>
          <w:type w:val="bbPlcHdr"/>
        </w:types>
        <w:behaviors>
          <w:behavior w:val="content"/>
        </w:behaviors>
        <w:guid w:val="{93029F42-C23F-47C0-9B2D-8C0887090176}"/>
      </w:docPartPr>
      <w:docPartBody>
        <w:p w:rsidR="00585114" w:rsidRDefault="00995187" w:rsidP="00995187">
          <w:pPr>
            <w:pStyle w:val="D4077384D4AC4316974305CB53A9DE591"/>
          </w:pPr>
          <w:r>
            <w:t>[Velg dato]</w:t>
          </w:r>
        </w:p>
      </w:docPartBody>
    </w:docPart>
    <w:docPart>
      <w:docPartPr>
        <w:name w:val="6962431B336945D1956836F6AEF8B2DA"/>
        <w:category>
          <w:name w:val="Generelt"/>
          <w:gallery w:val="placeholder"/>
        </w:category>
        <w:types>
          <w:type w:val="bbPlcHdr"/>
        </w:types>
        <w:behaviors>
          <w:behavior w:val="content"/>
        </w:behaviors>
        <w:guid w:val="{61E448E7-E4AD-4655-BCD4-A0A160680A2C}"/>
      </w:docPartPr>
      <w:docPartBody>
        <w:p w:rsidR="00585114" w:rsidRDefault="00995187" w:rsidP="00995187">
          <w:pPr>
            <w:pStyle w:val="6962431B336945D1956836F6AEF8B2DA1"/>
          </w:pPr>
          <w:r>
            <w:t>Nytt dokument</w:t>
          </w:r>
        </w:p>
      </w:docPartBody>
    </w:docPart>
    <w:docPart>
      <w:docPartPr>
        <w:name w:val="02566F81ED6C49DF867BD916729A5266"/>
        <w:category>
          <w:name w:val="Generelt"/>
          <w:gallery w:val="placeholder"/>
        </w:category>
        <w:types>
          <w:type w:val="bbPlcHdr"/>
        </w:types>
        <w:behaviors>
          <w:behavior w:val="content"/>
        </w:behaviors>
        <w:guid w:val="{3A8F4596-A799-47F5-BF06-140C6FB031AF}"/>
      </w:docPartPr>
      <w:docPartBody>
        <w:p w:rsidR="00995187" w:rsidRDefault="00995187" w:rsidP="00995187">
          <w:pPr>
            <w:pStyle w:val="02566F81ED6C49DF867BD916729A52661"/>
          </w:pPr>
          <w:r>
            <w:rPr>
              <w:rStyle w:val="PlaceholderText"/>
            </w:rPr>
            <w:t>Tittel</w:t>
          </w:r>
        </w:p>
      </w:docPartBody>
    </w:docPart>
    <w:docPart>
      <w:docPartPr>
        <w:name w:val="C69BCD63569047A9A14E2E2ABC7F7F5E"/>
        <w:category>
          <w:name w:val="Generelt"/>
          <w:gallery w:val="placeholder"/>
        </w:category>
        <w:types>
          <w:type w:val="bbPlcHdr"/>
        </w:types>
        <w:behaviors>
          <w:behavior w:val="content"/>
        </w:behaviors>
        <w:guid w:val="{C974BB2C-F64D-46A0-B1BC-6A9755A1C71B}"/>
      </w:docPartPr>
      <w:docPartBody>
        <w:p w:rsidR="00995187" w:rsidRDefault="00995187" w:rsidP="00995187">
          <w:pPr>
            <w:pStyle w:val="C69BCD63569047A9A14E2E2ABC7F7F5E1"/>
          </w:pPr>
          <w:r>
            <w:rPr>
              <w:rStyle w:val="PlaceholderText"/>
            </w:rPr>
            <w:t>Tittel</w:t>
          </w:r>
        </w:p>
      </w:docPartBody>
    </w:docPart>
    <w:docPart>
      <w:docPartPr>
        <w:name w:val="F3676AF6CC604068B68EE6487A378DE3"/>
        <w:category>
          <w:name w:val="Generelt"/>
          <w:gallery w:val="placeholder"/>
        </w:category>
        <w:types>
          <w:type w:val="bbPlcHdr"/>
        </w:types>
        <w:behaviors>
          <w:behavior w:val="content"/>
        </w:behaviors>
        <w:guid w:val="{7C690D4B-9F16-43AF-9AD2-397F788E9237}"/>
      </w:docPartPr>
      <w:docPartBody>
        <w:p w:rsidR="00995187" w:rsidRDefault="00995187" w:rsidP="00995187">
          <w:pPr>
            <w:pStyle w:val="F3676AF6CC604068B68EE6487A378DE31"/>
          </w:pPr>
          <w:r w:rsidRPr="008E0C17">
            <w:rPr>
              <w:rStyle w:val="PlaceholderText"/>
            </w:rPr>
            <w:t>Sett inn kontornavn</w:t>
          </w:r>
        </w:p>
      </w:docPartBody>
    </w:docPart>
    <w:docPart>
      <w:docPartPr>
        <w:name w:val="9DB1117B38D34AF6A212B4C64D9B81AC"/>
        <w:category>
          <w:name w:val="Generelt"/>
          <w:gallery w:val="placeholder"/>
        </w:category>
        <w:types>
          <w:type w:val="bbPlcHdr"/>
        </w:types>
        <w:behaviors>
          <w:behavior w:val="content"/>
        </w:behaviors>
        <w:guid w:val="{394B7589-623A-475B-B89E-678CF361CDD2}"/>
      </w:docPartPr>
      <w:docPartBody>
        <w:p w:rsidR="00995187" w:rsidRDefault="00585114" w:rsidP="00585114">
          <w:pPr>
            <w:pStyle w:val="9DB1117B38D34AF6A212B4C64D9B81AC"/>
          </w:pPr>
          <w:r w:rsidRPr="00376551">
            <w:rPr>
              <w:rStyle w:val="PlaceholderText"/>
            </w:rPr>
            <w:t>Klikk eller trykk for å skrive inn en dato.</w:t>
          </w:r>
        </w:p>
      </w:docPartBody>
    </w:docPart>
    <w:docPart>
      <w:docPartPr>
        <w:name w:val="22C396CB9E604B94B0102C61ADA2532F"/>
        <w:category>
          <w:name w:val="Generelt"/>
          <w:gallery w:val="placeholder"/>
        </w:category>
        <w:types>
          <w:type w:val="bbPlcHdr"/>
        </w:types>
        <w:behaviors>
          <w:behavior w:val="content"/>
        </w:behaviors>
        <w:guid w:val="{8421F213-EDF1-4881-9784-26761B5FDF35}"/>
      </w:docPartPr>
      <w:docPartBody>
        <w:p w:rsidR="00995187" w:rsidRDefault="00995187" w:rsidP="00995187">
          <w:pPr>
            <w:pStyle w:val="22C396CB9E604B94B0102C61ADA2532F1"/>
          </w:pPr>
          <w:r w:rsidRPr="008E0C17">
            <w:rPr>
              <w:rStyle w:val="PlaceholderText"/>
            </w:rPr>
            <w:t>Sett inn navn</w:t>
          </w:r>
        </w:p>
      </w:docPartBody>
    </w:docPart>
    <w:docPart>
      <w:docPartPr>
        <w:name w:val="6D74684A1B594267838E039D99AF67C4"/>
        <w:category>
          <w:name w:val="Generelt"/>
          <w:gallery w:val="placeholder"/>
        </w:category>
        <w:types>
          <w:type w:val="bbPlcHdr"/>
        </w:types>
        <w:behaviors>
          <w:behavior w:val="content"/>
        </w:behaviors>
        <w:guid w:val="{6420BAB7-6C62-4B56-8547-111CA0270755}"/>
      </w:docPartPr>
      <w:docPartBody>
        <w:p w:rsidR="00813239" w:rsidRDefault="00BF09FE" w:rsidP="00BF09FE">
          <w:pPr>
            <w:pStyle w:val="6D74684A1B594267838E039D99AF67C4"/>
          </w:pPr>
          <w:r w:rsidRPr="008E0C17">
            <w:rPr>
              <w:rStyle w:val="PlaceholderText"/>
            </w:rPr>
            <w:t>Klikk eller trykk her for å skrive inn tekst.</w:t>
          </w:r>
        </w:p>
      </w:docPartBody>
    </w:docPart>
    <w:docPart>
      <w:docPartPr>
        <w:name w:val="E069C38CE4B14324AB332B71D3A68E76"/>
        <w:category>
          <w:name w:val="Generelt"/>
          <w:gallery w:val="placeholder"/>
        </w:category>
        <w:types>
          <w:type w:val="bbPlcHdr"/>
        </w:types>
        <w:behaviors>
          <w:behavior w:val="content"/>
        </w:behaviors>
        <w:guid w:val="{7D88BA28-E31F-4C49-9058-9926E91BB5E8}"/>
      </w:docPartPr>
      <w:docPartBody>
        <w:p w:rsidR="00813239" w:rsidRDefault="00BF09FE" w:rsidP="00BF09FE">
          <w:pPr>
            <w:pStyle w:val="E069C38CE4B14324AB332B71D3A68E76"/>
          </w:pPr>
          <w:r w:rsidRPr="008E0C17">
            <w:rPr>
              <w:rStyle w:val="PlaceholderText"/>
            </w:rPr>
            <w:t>Sett inn navn</w:t>
          </w:r>
        </w:p>
      </w:docPartBody>
    </w:docPart>
    <w:docPart>
      <w:docPartPr>
        <w:name w:val="5E5FCFE323C34B9ABC50C89597C50EAE"/>
        <w:category>
          <w:name w:val="Generelt"/>
          <w:gallery w:val="placeholder"/>
        </w:category>
        <w:types>
          <w:type w:val="bbPlcHdr"/>
        </w:types>
        <w:behaviors>
          <w:behavior w:val="content"/>
        </w:behaviors>
        <w:guid w:val="{6991D9A4-CDF0-4126-8349-60796DE8646C}"/>
      </w:docPartPr>
      <w:docPartBody>
        <w:p w:rsidR="00813239" w:rsidRDefault="00BF09FE" w:rsidP="00BF09FE">
          <w:pPr>
            <w:pStyle w:val="5E5FCFE323C34B9ABC50C89597C50EAE"/>
          </w:pPr>
          <w:r w:rsidRPr="008E0C17">
            <w:rPr>
              <w:rStyle w:val="PlaceholderText"/>
            </w:rPr>
            <w:t>Klikk eller trykk her for å skrive inn tekst.</w:t>
          </w:r>
        </w:p>
      </w:docPartBody>
    </w:docPart>
    <w:docPart>
      <w:docPartPr>
        <w:name w:val="43563FD4122C41E29BA246BD868D15BB"/>
        <w:category>
          <w:name w:val="Generelt"/>
          <w:gallery w:val="placeholder"/>
        </w:category>
        <w:types>
          <w:type w:val="bbPlcHdr"/>
        </w:types>
        <w:behaviors>
          <w:behavior w:val="content"/>
        </w:behaviors>
        <w:guid w:val="{934A9E33-BFAB-4ABA-AE80-B6ACE05D22A8}"/>
      </w:docPartPr>
      <w:docPartBody>
        <w:p w:rsidR="00813239" w:rsidRDefault="00BF09FE" w:rsidP="00BF09FE">
          <w:pPr>
            <w:pStyle w:val="43563FD4122C41E29BA246BD868D15BB"/>
          </w:pPr>
          <w:r w:rsidRPr="008E0C17">
            <w:rPr>
              <w:rStyle w:val="PlaceholderText"/>
            </w:rPr>
            <w:t>Klikk eller trykk her for å skrive inn tekst.</w:t>
          </w:r>
        </w:p>
      </w:docPartBody>
    </w:docPart>
    <w:docPart>
      <w:docPartPr>
        <w:name w:val="E515050A0C2C4E78A40AA7E0AA47442C"/>
        <w:category>
          <w:name w:val="Generelt"/>
          <w:gallery w:val="placeholder"/>
        </w:category>
        <w:types>
          <w:type w:val="bbPlcHdr"/>
        </w:types>
        <w:behaviors>
          <w:behavior w:val="content"/>
        </w:behaviors>
        <w:guid w:val="{088A81A0-22A8-47E0-A792-DCEA085B560B}"/>
      </w:docPartPr>
      <w:docPartBody>
        <w:p w:rsidR="00813239" w:rsidRDefault="00BF09FE" w:rsidP="00BF09FE">
          <w:pPr>
            <w:pStyle w:val="E515050A0C2C4E78A40AA7E0AA47442C"/>
          </w:pPr>
          <w:r w:rsidRPr="008E0C17">
            <w:rPr>
              <w:rStyle w:val="PlaceholderText"/>
            </w:rPr>
            <w:t>Klikk eller trykk her for å skrive inn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venir Next LT Pro">
    <w:altName w:val="Calibri"/>
    <w:charset w:val="00"/>
    <w:family w:val="swiss"/>
    <w:pitch w:val="variable"/>
    <w:sig w:usb0="800000EF" w:usb1="5000204A"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venir Next Demi Bold">
    <w:altName w:val="Calibri"/>
    <w:charset w:val="00"/>
    <w:family w:val="swiss"/>
    <w:pitch w:val="variable"/>
    <w:sig w:usb0="800000AF" w:usb1="5000204A" w:usb2="00000000" w:usb3="00000000" w:csb0="0000009B"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192"/>
    <w:rsid w:val="00024EC5"/>
    <w:rsid w:val="000E21D0"/>
    <w:rsid w:val="0016045E"/>
    <w:rsid w:val="00237BCE"/>
    <w:rsid w:val="00373985"/>
    <w:rsid w:val="00505331"/>
    <w:rsid w:val="00512E91"/>
    <w:rsid w:val="00525BC4"/>
    <w:rsid w:val="00526B4B"/>
    <w:rsid w:val="00585114"/>
    <w:rsid w:val="005E499B"/>
    <w:rsid w:val="0075233C"/>
    <w:rsid w:val="007E197B"/>
    <w:rsid w:val="00813239"/>
    <w:rsid w:val="00832794"/>
    <w:rsid w:val="008B63A6"/>
    <w:rsid w:val="00981E89"/>
    <w:rsid w:val="00995187"/>
    <w:rsid w:val="00A72A3C"/>
    <w:rsid w:val="00A85522"/>
    <w:rsid w:val="00B554F4"/>
    <w:rsid w:val="00BC7C09"/>
    <w:rsid w:val="00BF09FE"/>
    <w:rsid w:val="00C31DC8"/>
    <w:rsid w:val="00E15F92"/>
    <w:rsid w:val="00E2053B"/>
    <w:rsid w:val="00F077A5"/>
    <w:rsid w:val="00FD2192"/>
    <w:rsid w:val="00FF06D2"/>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73985"/>
    <w:rPr>
      <w:color w:val="808080"/>
    </w:rPr>
  </w:style>
  <w:style w:type="paragraph" w:customStyle="1" w:styleId="BCE5FF6A3FC84C6F941901893361DA53">
    <w:name w:val="BCE5FF6A3FC84C6F941901893361DA53"/>
    <w:rsid w:val="00585114"/>
  </w:style>
  <w:style w:type="paragraph" w:customStyle="1" w:styleId="BBEC0DFD8DB3419CB5AB7CA478E76488">
    <w:name w:val="BBEC0DFD8DB3419CB5AB7CA478E76488"/>
    <w:rsid w:val="00585114"/>
  </w:style>
  <w:style w:type="paragraph" w:customStyle="1" w:styleId="9DB1117B38D34AF6A212B4C64D9B81AC">
    <w:name w:val="9DB1117B38D34AF6A212B4C64D9B81AC"/>
    <w:rsid w:val="00585114"/>
  </w:style>
  <w:style w:type="paragraph" w:customStyle="1" w:styleId="5E5B764F79CB4C7BA788CE845697B2861">
    <w:name w:val="5E5B764F79CB4C7BA788CE845697B2861"/>
    <w:rsid w:val="00995187"/>
    <w:pPr>
      <w:tabs>
        <w:tab w:val="left" w:pos="2156"/>
      </w:tabs>
      <w:spacing w:line="307" w:lineRule="auto"/>
    </w:pPr>
    <w:rPr>
      <w:rFonts w:eastAsiaTheme="minorHAnsi"/>
      <w:color w:val="44546A" w:themeColor="text2"/>
      <w:kern w:val="18"/>
      <w:sz w:val="18"/>
      <w:szCs w:val="18"/>
    </w:rPr>
  </w:style>
  <w:style w:type="paragraph" w:customStyle="1" w:styleId="BC986EE9A682402A9D7463A4DA4C05111">
    <w:name w:val="BC986EE9A682402A9D7463A4DA4C05111"/>
    <w:rsid w:val="00995187"/>
    <w:pPr>
      <w:tabs>
        <w:tab w:val="left" w:pos="2156"/>
      </w:tabs>
      <w:spacing w:line="307" w:lineRule="auto"/>
    </w:pPr>
    <w:rPr>
      <w:rFonts w:eastAsiaTheme="minorHAnsi"/>
      <w:color w:val="44546A" w:themeColor="text2"/>
      <w:kern w:val="18"/>
      <w:sz w:val="18"/>
      <w:szCs w:val="18"/>
    </w:rPr>
  </w:style>
  <w:style w:type="paragraph" w:customStyle="1" w:styleId="47B8D4926C7E4C4DA30BA54DE18BD4231">
    <w:name w:val="47B8D4926C7E4C4DA30BA54DE18BD4231"/>
    <w:rsid w:val="00995187"/>
    <w:pPr>
      <w:tabs>
        <w:tab w:val="left" w:pos="2156"/>
      </w:tabs>
      <w:spacing w:line="307" w:lineRule="auto"/>
    </w:pPr>
    <w:rPr>
      <w:rFonts w:eastAsiaTheme="minorHAnsi"/>
      <w:color w:val="44546A" w:themeColor="text2"/>
      <w:kern w:val="18"/>
      <w:sz w:val="18"/>
      <w:szCs w:val="18"/>
    </w:rPr>
  </w:style>
  <w:style w:type="paragraph" w:customStyle="1" w:styleId="9C59D7657C5144D2A82AE6ABCC86250C1">
    <w:name w:val="9C59D7657C5144D2A82AE6ABCC86250C1"/>
    <w:rsid w:val="00995187"/>
    <w:pPr>
      <w:tabs>
        <w:tab w:val="left" w:pos="2156"/>
      </w:tabs>
      <w:spacing w:line="307" w:lineRule="auto"/>
    </w:pPr>
    <w:rPr>
      <w:rFonts w:eastAsiaTheme="minorHAnsi"/>
      <w:color w:val="44546A" w:themeColor="text2"/>
      <w:kern w:val="18"/>
      <w:sz w:val="18"/>
      <w:szCs w:val="18"/>
    </w:rPr>
  </w:style>
  <w:style w:type="paragraph" w:customStyle="1" w:styleId="1FCE06354E3F4160A5A4287F449B76AC1">
    <w:name w:val="1FCE06354E3F4160A5A4287F449B76AC1"/>
    <w:rsid w:val="00995187"/>
    <w:pPr>
      <w:tabs>
        <w:tab w:val="left" w:pos="2156"/>
      </w:tabs>
      <w:spacing w:line="307" w:lineRule="auto"/>
    </w:pPr>
    <w:rPr>
      <w:rFonts w:eastAsiaTheme="minorHAnsi"/>
      <w:color w:val="44546A" w:themeColor="text2"/>
      <w:kern w:val="18"/>
      <w:sz w:val="18"/>
      <w:szCs w:val="18"/>
    </w:rPr>
  </w:style>
  <w:style w:type="paragraph" w:customStyle="1" w:styleId="D4077384D4AC4316974305CB53A9DE591">
    <w:name w:val="D4077384D4AC4316974305CB53A9DE591"/>
    <w:rsid w:val="00995187"/>
    <w:pPr>
      <w:spacing w:after="0" w:line="240" w:lineRule="auto"/>
    </w:pPr>
    <w:rPr>
      <w:rFonts w:eastAsiaTheme="minorHAnsi"/>
      <w:color w:val="44546A" w:themeColor="text2"/>
      <w:kern w:val="18"/>
    </w:rPr>
  </w:style>
  <w:style w:type="paragraph" w:customStyle="1" w:styleId="6962431B336945D1956836F6AEF8B2DA1">
    <w:name w:val="6962431B336945D1956836F6AEF8B2DA1"/>
    <w:rsid w:val="00995187"/>
    <w:pPr>
      <w:spacing w:after="0" w:line="240" w:lineRule="auto"/>
    </w:pPr>
    <w:rPr>
      <w:rFonts w:eastAsiaTheme="minorHAnsi"/>
      <w:color w:val="44546A" w:themeColor="text2"/>
      <w:kern w:val="18"/>
    </w:rPr>
  </w:style>
  <w:style w:type="paragraph" w:customStyle="1" w:styleId="F3676AF6CC604068B68EE6487A378DE31">
    <w:name w:val="F3676AF6CC604068B68EE6487A378DE31"/>
    <w:rsid w:val="00995187"/>
    <w:pPr>
      <w:spacing w:line="307" w:lineRule="auto"/>
    </w:pPr>
    <w:rPr>
      <w:rFonts w:eastAsiaTheme="minorHAnsi"/>
      <w:color w:val="44546A" w:themeColor="text2"/>
      <w:kern w:val="18"/>
    </w:rPr>
  </w:style>
  <w:style w:type="paragraph" w:customStyle="1" w:styleId="22C396CB9E604B94B0102C61ADA2532F1">
    <w:name w:val="22C396CB9E604B94B0102C61ADA2532F1"/>
    <w:rsid w:val="00995187"/>
    <w:pPr>
      <w:tabs>
        <w:tab w:val="left" w:pos="3906"/>
      </w:tabs>
      <w:spacing w:before="1360" w:line="276" w:lineRule="auto"/>
    </w:pPr>
    <w:rPr>
      <w:rFonts w:eastAsiaTheme="minorHAnsi"/>
      <w:color w:val="44546A" w:themeColor="text2"/>
      <w:kern w:val="18"/>
    </w:rPr>
  </w:style>
  <w:style w:type="paragraph" w:customStyle="1" w:styleId="99F5917C9B814529A576BA8AEAED5FB21">
    <w:name w:val="99F5917C9B814529A576BA8AEAED5FB21"/>
    <w:rsid w:val="00995187"/>
    <w:pPr>
      <w:spacing w:after="580" w:line="216" w:lineRule="auto"/>
      <w:contextualSpacing/>
    </w:pPr>
    <w:rPr>
      <w:rFonts w:asciiTheme="majorHAnsi" w:eastAsiaTheme="majorEastAsia" w:hAnsiTheme="majorHAnsi" w:cstheme="majorBidi"/>
      <w:color w:val="44546A" w:themeColor="text2"/>
      <w:spacing w:val="-10"/>
      <w:kern w:val="28"/>
      <w:sz w:val="68"/>
      <w:szCs w:val="56"/>
    </w:rPr>
  </w:style>
  <w:style w:type="paragraph" w:customStyle="1" w:styleId="02566F81ED6C49DF867BD916729A52661">
    <w:name w:val="02566F81ED6C49DF867BD916729A52661"/>
    <w:rsid w:val="00995187"/>
    <w:pPr>
      <w:tabs>
        <w:tab w:val="right" w:pos="9026"/>
      </w:tabs>
      <w:spacing w:line="240" w:lineRule="auto"/>
      <w:ind w:left="-1366" w:right="-1366"/>
    </w:pPr>
    <w:rPr>
      <w:rFonts w:eastAsiaTheme="minorHAnsi"/>
      <w:color w:val="44546A" w:themeColor="text2"/>
      <w:spacing w:val="2"/>
      <w:kern w:val="18"/>
      <w:sz w:val="18"/>
      <w:szCs w:val="18"/>
    </w:rPr>
  </w:style>
  <w:style w:type="paragraph" w:customStyle="1" w:styleId="C69BCD63569047A9A14E2E2ABC7F7F5E1">
    <w:name w:val="C69BCD63569047A9A14E2E2ABC7F7F5E1"/>
    <w:rsid w:val="00995187"/>
    <w:pPr>
      <w:tabs>
        <w:tab w:val="right" w:pos="9026"/>
      </w:tabs>
      <w:spacing w:line="240" w:lineRule="auto"/>
      <w:ind w:left="-1366" w:right="-1366"/>
    </w:pPr>
    <w:rPr>
      <w:rFonts w:eastAsiaTheme="minorHAnsi"/>
      <w:color w:val="44546A" w:themeColor="text2"/>
      <w:spacing w:val="2"/>
      <w:kern w:val="18"/>
      <w:sz w:val="18"/>
      <w:szCs w:val="18"/>
    </w:rPr>
  </w:style>
  <w:style w:type="paragraph" w:customStyle="1" w:styleId="6D74684A1B594267838E039D99AF67C4">
    <w:name w:val="6D74684A1B594267838E039D99AF67C4"/>
    <w:rsid w:val="00BF09FE"/>
  </w:style>
  <w:style w:type="paragraph" w:customStyle="1" w:styleId="E069C38CE4B14324AB332B71D3A68E76">
    <w:name w:val="E069C38CE4B14324AB332B71D3A68E76"/>
    <w:rsid w:val="00BF09FE"/>
  </w:style>
  <w:style w:type="paragraph" w:customStyle="1" w:styleId="5E5FCFE323C34B9ABC50C89597C50EAE">
    <w:name w:val="5E5FCFE323C34B9ABC50C89597C50EAE"/>
    <w:rsid w:val="00BF09FE"/>
  </w:style>
  <w:style w:type="paragraph" w:customStyle="1" w:styleId="43563FD4122C41E29BA246BD868D15BB">
    <w:name w:val="43563FD4122C41E29BA246BD868D15BB"/>
    <w:rsid w:val="00BF09FE"/>
  </w:style>
  <w:style w:type="paragraph" w:customStyle="1" w:styleId="E515050A0C2C4E78A40AA7E0AA47442C">
    <w:name w:val="E515050A0C2C4E78A40AA7E0AA47442C"/>
    <w:rsid w:val="00BF09FE"/>
  </w:style>
  <w:style w:type="paragraph" w:customStyle="1" w:styleId="160302D0D086480A99FB7DA6710FA1AC">
    <w:name w:val="160302D0D086480A99FB7DA6710FA1AC"/>
    <w:rsid w:val="00373985"/>
  </w:style>
  <w:style w:type="paragraph" w:customStyle="1" w:styleId="309F54CAEE0B4F6CB5EECD07397C86D8">
    <w:name w:val="309F54CAEE0B4F6CB5EECD07397C86D8"/>
    <w:rsid w:val="00373985"/>
  </w:style>
  <w:style w:type="paragraph" w:customStyle="1" w:styleId="B39E97D8473F49BBB0F07C04E2B9B1A3">
    <w:name w:val="B39E97D8473F49BBB0F07C04E2B9B1A3"/>
    <w:rsid w:val="00373985"/>
  </w:style>
  <w:style w:type="paragraph" w:customStyle="1" w:styleId="856D001D59C340ECB1036D36A73C100B">
    <w:name w:val="856D001D59C340ECB1036D36A73C100B"/>
    <w:rsid w:val="00373985"/>
  </w:style>
  <w:style w:type="paragraph" w:customStyle="1" w:styleId="14A7F4091A5244139AA4CEFAF77000D8">
    <w:name w:val="14A7F4091A5244139AA4CEFAF77000D8"/>
    <w:rsid w:val="00373985"/>
  </w:style>
  <w:style w:type="paragraph" w:customStyle="1" w:styleId="F0E8BCCF6E294E53BB8E7942452291B3">
    <w:name w:val="F0E8BCCF6E294E53BB8E7942452291B3"/>
    <w:rsid w:val="00373985"/>
  </w:style>
  <w:style w:type="paragraph" w:customStyle="1" w:styleId="E1499942EA3A4176A8C28542F1BC294A">
    <w:name w:val="E1499942EA3A4176A8C28542F1BC294A"/>
    <w:rsid w:val="00373985"/>
  </w:style>
  <w:style w:type="paragraph" w:customStyle="1" w:styleId="CA27808944354A3AB80095DA99D4B668">
    <w:name w:val="CA27808944354A3AB80095DA99D4B668"/>
    <w:rsid w:val="00373985"/>
  </w:style>
  <w:style w:type="paragraph" w:customStyle="1" w:styleId="C194155989D34443BE1C27582D4A4C15">
    <w:name w:val="C194155989D34443BE1C27582D4A4C15"/>
    <w:rsid w:val="0037398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tema">
  <a:themeElements>
    <a:clrScheme name="Asplan Viak">
      <a:dk1>
        <a:srgbClr val="000000"/>
      </a:dk1>
      <a:lt1>
        <a:srgbClr val="FFFFFF"/>
      </a:lt1>
      <a:dk2>
        <a:srgbClr val="1D3C34"/>
      </a:dk2>
      <a:lt2>
        <a:srgbClr val="F6F8F1"/>
      </a:lt2>
      <a:accent1>
        <a:srgbClr val="B7DC8F"/>
      </a:accent1>
      <a:accent2>
        <a:srgbClr val="1D3C34"/>
      </a:accent2>
      <a:accent3>
        <a:srgbClr val="F0F4E3"/>
      </a:accent3>
      <a:accent4>
        <a:srgbClr val="48A23F"/>
      </a:accent4>
      <a:accent5>
        <a:srgbClr val="FFC358"/>
      </a:accent5>
      <a:accent6>
        <a:srgbClr val="F6F8F1"/>
      </a:accent6>
      <a:hlink>
        <a:srgbClr val="48A23F"/>
      </a:hlink>
      <a:folHlink>
        <a:srgbClr val="4D4D4D"/>
      </a:folHlink>
    </a:clrScheme>
    <a:fontScheme name="Avenir Next LT Pro">
      <a:majorFont>
        <a:latin typeface="Avenir Next LT Pro"/>
        <a:ea typeface=""/>
        <a:cs typeface=""/>
      </a:majorFont>
      <a:minorFont>
        <a:latin typeface="Avenir Next LT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ikubeProperties xmlns="http://www.asplanviak.no/bikube/properties.xml">
  <Bruker_Navn>Magne Syljuåsen</Bruker_Navn>
  <Bruker_Brukernavn>magne.syljuasen</Bruker_Brukernavn>
  <Bruker_Telefon>45192540</Bruker_Telefon>
  <Bruker_Epost>magne.syljuasen@asplanviak.no</Bruker_Epost>
  <Bruker_Enhet>Vann og miljø Trondheim Prosess og miljø</Bruker_Enhet>
  <Bruker_Avdeling>Infrastruktur nord/midt</Bruker_Avdeling>
  <Bruker_Kontoradresse>Abels gate 9, 7030 Trondheim</Bruker_Kontoradresse>
  <Bruker_Postadresse>Abels gate 9, 7030 Trondheim</Bruker_Postadresse>
  <Bruker_Kontor>Trondheim</Bruker_Kontor>
  <Oppdrag_Nummer>601531-89</Oppdrag_Nummer>
  <Oppdrag_Navn>Termisk responstest - Bodø</Oppdrag_Navn>
  <Oppdrag_Beskrivelse>Analyse av termisk responstest og dimensjonering</Oppdrag_Beskrivelse>
  <Oppdrag_Leder>Henrik Holmberg</Oppdrag_Leder>
  <Oppdrag_Kunde>NORDNORSK BRØNNBORING AS</Oppdrag_Kunde>
  <Oppdrag_Kundeadresse>Postboks 23
8455 STOKMARKNES
NOR</Oppdrag_Kundeadresse>
  <Oppdrag_Kundekontakt>Hilde Anita Grandetrø</Oppdrag_Kundekontakt>
  <Oppdrag_Enhet>Vann og miljø Trondheim Prosess og miljø</Oppdrag_Enhet>
  <Oppdrag_Avdeling>Infrastruktur nord/midt</Oppdrag_Avdeling>
  <Oppdrag_Kontoradresse>Abels gate 9, 7030 Trondheim</Oppdrag_Kontoradresse>
  <Oppdrag_Postadresse>Abels gate 9, 7030 Trondheim</Oppdrag_Postadresse>
  <Oppdrag_Kontor>Trondheim</Oppdrag_Kontor>
  <Dokument_Filnavn>termisk responstest - bodø.docx</Dokument_Filnavn>
  <Dokument_Tittel>Termisk responstest - Bodø</Dokument_Tittel>
  <Dokument_ContentType>Rapport</Dokument_ContentType>
  <Dokument_Kanal>General</Dokument_Kanal>
  <Dokument_Til>N/A</Dokument_Til>
  <Dokument_Fra>N/A</Dokument_Fra>
  <Dokument_Kopi>N/A</Dokument_Kopi>
  <Dokument_Opprettet>20.09.2021 13:54:51</Dokument_Opprettet>
  <Dokument_OpprettetAv>Magne Syljuåsen</Dokument_OpprettetAv>
</BikubeProperties>
</file>

<file path=customXml/item2.xml><?xml version="1.0" encoding="utf-8"?>
<p:properties xmlns:p="http://schemas.microsoft.com/office/2006/metadata/properties" xmlns:xsi="http://www.w3.org/2001/XMLSchema-instance" xmlns:pc="http://schemas.microsoft.com/office/infopath/2007/PartnerControls">
  <documentManagement>
    <Dokumenttema xmlns="9b476d91-9f0e-4c70-b85f-d13947649b8b" xsi:nil="true"/>
    <_dlc_DocId xmlns="9b476d91-9f0e-4c70-b85f-d13947649b8b">JAXXVZ6WFWN4-1011235483-1525</_dlc_DocId>
    <_dlc_DocIdUrl xmlns="9b476d91-9f0e-4c70-b85f-d13947649b8b">
      <Url>https://asplanviak.sharepoint.com/sites/10333-03/_layouts/15/DocIdRedir.aspx?ID=JAXXVZ6WFWN4-1011235483-1525</Url>
      <Description>JAXXVZ6WFWN4-1011235483-1525</Description>
    </_dlc_DocIdUrl>
    <ChannelName xmlns="9b476d91-9f0e-4c70-b85f-d13947649b8b">General</ChannelName>
    <Oppdragsnummer xmlns="9b476d91-9f0e-4c70-b85f-d13947649b8b">10333-03</Oppdragsnummer>
    <Revisjon xmlns="9b476d91-9f0e-4c70-b85f-d13947649b8b" xsi:nil="true"/>
    <RevisjonsDato xmlns="9b476d91-9f0e-4c70-b85f-d13947649b8b" xsi:nil="true"/>
    <_dlc_DocIdPersistId xmlns="9b476d91-9f0e-4c70-b85f-d13947649b8b">false</_dlc_DocIdPersistId>
    <TaxCatchAll xmlns="9b476d91-9f0e-4c70-b85f-d13947649b8b" xsi:nil="true"/>
    <lcf76f155ced4ddcb4097134ff3c332f xmlns="bb5e28ca-cdbb-45c5-ab62-ff176070526a"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egning" ma:contentTypeID="0x0101004FF65E521706B647A90B490428F19DA800F053409F228EA541B8E9BD0C789E773D" ma:contentTypeVersion="5" ma:contentTypeDescription="Opprett et nytt dokument." ma:contentTypeScope="" ma:versionID="58686e75c0334df68dbea1d6594d4106">
  <xsd:schema xmlns:xsd="http://www.w3.org/2001/XMLSchema" xmlns:xs="http://www.w3.org/2001/XMLSchema" xmlns:p="http://schemas.microsoft.com/office/2006/metadata/properties" xmlns:ns2="9b476d91-9f0e-4c70-b85f-d13947649b8b" xmlns:ns3="bb5e28ca-cdbb-45c5-ab62-ff176070526a" targetNamespace="http://schemas.microsoft.com/office/2006/metadata/properties" ma:root="true" ma:fieldsID="69bbf134ca6e233e55f7f478a5ff2d7b" ns2:_="" ns3:_="">
    <xsd:import namespace="9b476d91-9f0e-4c70-b85f-d13947649b8b"/>
    <xsd:import namespace="bb5e28ca-cdbb-45c5-ab62-ff176070526a"/>
    <xsd:element name="properties">
      <xsd:complexType>
        <xsd:sequence>
          <xsd:element name="documentManagement">
            <xsd:complexType>
              <xsd:all>
                <xsd:element ref="ns2:_dlc_DocId" minOccurs="0"/>
                <xsd:element ref="ns2:_dlc_DocIdUrl" minOccurs="0"/>
                <xsd:element ref="ns2:_dlc_DocIdPersistId" minOccurs="0"/>
                <xsd:element ref="ns2:ChannelName" minOccurs="0"/>
                <xsd:element ref="ns2:Dokumenttema" minOccurs="0"/>
                <xsd:element ref="ns2:Oppdragsnummer" minOccurs="0"/>
                <xsd:element ref="ns2:Revisjon" minOccurs="0"/>
                <xsd:element ref="ns2:RevisjonsDato" minOccurs="0"/>
                <xsd:element ref="ns2:TaxCatchAll"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476d91-9f0e-4c70-b85f-d13947649b8b" elementFormDefault="qualified">
    <xsd:import namespace="http://schemas.microsoft.com/office/2006/documentManagement/types"/>
    <xsd:import namespace="http://schemas.microsoft.com/office/infopath/2007/PartnerControls"/>
    <xsd:element name="_dlc_DocId" ma:index="8" nillable="true" ma:displayName="Dokument-ID-verdi" ma:description="Verdien for dokument-IDen som er tilordnet elementet." ma:internalName="_dlc_DocId" ma:readOnly="true">
      <xsd:simpleType>
        <xsd:restriction base="dms:Text"/>
      </xsd:simpleType>
    </xsd:element>
    <xsd:element name="_dlc_DocIdUrl" ma:index="9" nillable="true" ma:displayName="Dokument-ID" ma:description="Fast kobling til dokumente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Fast ID" ma:description="Behold IDen ved tillegging." ma:hidden="true" ma:internalName="_dlc_DocIdPersistId" ma:readOnly="true">
      <xsd:simpleType>
        <xsd:restriction base="dms:Boolean"/>
      </xsd:simpleType>
    </xsd:element>
    <xsd:element name="ChannelName" ma:index="11" nillable="true" ma:displayName="Kanal" ma:internalName="ChannelName" ma:readOnly="true">
      <xsd:simpleType>
        <xsd:restriction base="dms:Text"/>
      </xsd:simpleType>
    </xsd:element>
    <xsd:element name="Dokumenttema" ma:index="12" nillable="true" ma:displayName="Dokumenttema" ma:list="{19e00e67-50a1-482f-a7d9-66d65f82a208}" ma:internalName="Dokumenttema" ma:showField="Title">
      <xsd:simpleType>
        <xsd:restriction base="dms:Lookup"/>
      </xsd:simpleType>
    </xsd:element>
    <xsd:element name="Oppdragsnummer" ma:index="13" nillable="true" ma:displayName="Oppdragsnummer" ma:internalName="Oppdragsnummer" ma:readOnly="true">
      <xsd:simpleType>
        <xsd:restriction base="dms:Text"/>
      </xsd:simpleType>
    </xsd:element>
    <xsd:element name="Revisjon" ma:index="14" nillable="true" ma:displayName="Revisjon" ma:internalName="Revisjon">
      <xsd:simpleType>
        <xsd:restriction base="dms:Text"/>
      </xsd:simpleType>
    </xsd:element>
    <xsd:element name="RevisjonsDato" ma:index="15" nillable="true" ma:displayName="RevisjonsDato" ma:format="DateOnly" ma:internalName="RevisjonsDato">
      <xsd:simpleType>
        <xsd:restriction base="dms:DateTime"/>
      </xsd:simpleType>
    </xsd:element>
    <xsd:element name="TaxCatchAll" ma:index="16" nillable="true" ma:displayName="Taxonomy Catch All Column" ma:hidden="true" ma:list="{65996933-c54e-4021-a4a9-ce4dd9ca1c8c}" ma:internalName="TaxCatchAll" ma:showField="CatchAllData" ma:web="9b476d91-9f0e-4c70-b85f-d13947649b8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bb5e28ca-cdbb-45c5-ab62-ff176070526a" elementFormDefault="qualified">
    <xsd:import namespace="http://schemas.microsoft.com/office/2006/documentManagement/types"/>
    <xsd:import namespace="http://schemas.microsoft.com/office/infopath/2007/PartnerControls"/>
    <xsd:element name="lcf76f155ced4ddcb4097134ff3c332f" ma:index="17" nillable="true" ma:displayName="Bildemerkelapper_0" ma:hidden="true" ma:internalName="lcf76f155ced4ddcb4097134ff3c332f">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Dokument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C1B3428-3561-4039-B237-AAAEF876A715}">
  <ds:schemaRefs>
    <ds:schemaRef ds:uri="http://www.asplanviak.no/bikube/properties.xml"/>
  </ds:schemaRefs>
</ds:datastoreItem>
</file>

<file path=customXml/itemProps2.xml><?xml version="1.0" encoding="utf-8"?>
<ds:datastoreItem xmlns:ds="http://schemas.openxmlformats.org/officeDocument/2006/customXml" ds:itemID="{A528CCAC-65EC-45B9-8110-CE6A468625ED}">
  <ds:schemaRefs>
    <ds:schemaRef ds:uri="http://schemas.microsoft.com/office/2006/metadata/properties"/>
    <ds:schemaRef ds:uri="http://schemas.microsoft.com/office/infopath/2007/PartnerControls"/>
    <ds:schemaRef ds:uri="9b476d91-9f0e-4c70-b85f-d13947649b8b"/>
    <ds:schemaRef ds:uri="bb5e28ca-cdbb-45c5-ab62-ff176070526a"/>
  </ds:schemaRefs>
</ds:datastoreItem>
</file>

<file path=customXml/itemProps3.xml><?xml version="1.0" encoding="utf-8"?>
<ds:datastoreItem xmlns:ds="http://schemas.openxmlformats.org/officeDocument/2006/customXml" ds:itemID="{BE8D8C3C-692F-4CA4-8C8A-755250F8B920}">
  <ds:schemaRefs>
    <ds:schemaRef ds:uri="http://schemas.openxmlformats.org/officeDocument/2006/bibliography"/>
  </ds:schemaRefs>
</ds:datastoreItem>
</file>

<file path=customXml/itemProps4.xml><?xml version="1.0" encoding="utf-8"?>
<ds:datastoreItem xmlns:ds="http://schemas.openxmlformats.org/officeDocument/2006/customXml" ds:itemID="{781455C8-1B22-4745-8361-570F1F6D2D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476d91-9f0e-4c70-b85f-d13947649b8b"/>
    <ds:schemaRef ds:uri="bb5e28ca-cdbb-45c5-ab62-ff17607052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6754917-0768-485F-BD7A-31A68D309DD6}">
  <ds:schemaRefs>
    <ds:schemaRef ds:uri="http://schemas.microsoft.com/sharepoint/events"/>
  </ds:schemaRefs>
</ds:datastoreItem>
</file>

<file path=customXml/itemProps6.xml><?xml version="1.0" encoding="utf-8"?>
<ds:datastoreItem xmlns:ds="http://schemas.openxmlformats.org/officeDocument/2006/customXml" ds:itemID="{D02FFE5F-B206-4A4A-9C0D-2C18987CD93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av_rapportmal.dotx</Template>
  <TotalTime>97</TotalTime>
  <Pages>16</Pages>
  <Words>2413</Words>
  <Characters>12795</Characters>
  <Application>Microsoft Office Word</Application>
  <DocSecurity>0</DocSecurity>
  <Lines>106</Lines>
  <Paragraphs>30</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Termisk responstest – «Sted»</vt:lpstr>
      <vt:lpstr>Termisk responstest – «Sted»</vt:lpstr>
    </vt:vector>
  </TitlesOfParts>
  <Company/>
  <LinksUpToDate>false</LinksUpToDate>
  <CharactersWithSpaces>15178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Termisk responstest – [python_sted]</dc:title>
  <dc:subject/>
  <dc:creator>Birgit Fostervold</dc:creator>
  <cp:keywords>Av-BikubeMal</cp:keywords>
  <dc:description/>
  <cp:lastModifiedBy>Åsmund Fossum</cp:lastModifiedBy>
  <cp:revision>14</cp:revision>
  <dcterms:created xsi:type="dcterms:W3CDTF">2023-08-10T10:38:00Z</dcterms:created>
  <dcterms:modified xsi:type="dcterms:W3CDTF">2023-08-14T08:50:00Z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0x0101004FF65E521706B647A90B490428F19DA800F053409F228EA541B8E9BD0C789E773D</vt:lpwstr>
  </property>
  <property fmtid="{D5CDD505-2E9C-101B-9397-08002B2CF9AE}" pid="3" name="MalStatus">
    <vt:lpwstr>Aktiv</vt:lpwstr>
  </property>
  <property fmtid="{D5CDD505-2E9C-101B-9397-08002B2CF9AE}" pid="4" name="BikubeMalType">
    <vt:lpwstr>Av-Tilbud</vt:lpwstr>
  </property>
  <property fmtid="{D5CDD505-2E9C-101B-9397-08002B2CF9AE}" pid="5" name="_dlc_DocIdItemGuid">
    <vt:lpwstr>36e3816a-0429-41a9-9d75-0cf445b2204e</vt:lpwstr>
  </property>
  <property fmtid="{D5CDD505-2E9C-101B-9397-08002B2CF9AE}" pid="6" name="Platform">
    <vt:lpwstr>BikubeOnline</vt:lpwstr>
  </property>
  <property fmtid="{D5CDD505-2E9C-101B-9397-08002B2CF9AE}" pid="7" name="Kopi">
    <vt:lpwstr/>
  </property>
  <property fmtid="{D5CDD505-2E9C-101B-9397-08002B2CF9AE}" pid="8" name="xd_ProgID">
    <vt:lpwstr/>
  </property>
  <property fmtid="{D5CDD505-2E9C-101B-9397-08002B2CF9AE}" pid="9" name="ComplianceAssetId">
    <vt:lpwstr/>
  </property>
  <property fmtid="{D5CDD505-2E9C-101B-9397-08002B2CF9AE}" pid="10" name="TemplateUrl">
    <vt:lpwstr/>
  </property>
  <property fmtid="{D5CDD505-2E9C-101B-9397-08002B2CF9AE}" pid="11" name="Til">
    <vt:lpwstr/>
  </property>
  <property fmtid="{D5CDD505-2E9C-101B-9397-08002B2CF9AE}" pid="12" name="_ExtendedDescription">
    <vt:lpwstr/>
  </property>
  <property fmtid="{D5CDD505-2E9C-101B-9397-08002B2CF9AE}" pid="13" name="TriggerFlowInfo">
    <vt:lpwstr/>
  </property>
  <property fmtid="{D5CDD505-2E9C-101B-9397-08002B2CF9AE}" pid="14" name="Fra">
    <vt:lpwstr/>
  </property>
  <property fmtid="{D5CDD505-2E9C-101B-9397-08002B2CF9AE}" pid="15" name="xd_Signature">
    <vt:bool>false</vt:bool>
  </property>
  <property fmtid="{D5CDD505-2E9C-101B-9397-08002B2CF9AE}" pid="16" name="MediaServiceImageTags">
    <vt:lpwstr/>
  </property>
</Properties>
</file>